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p14">
  <w:body>
    <w:p w:rsidR="00952F7D" w:rsidP="00DF198B" w:rsidRDefault="00DF198B" w14:paraId="2F15A6E1" w14:textId="77777777">
      <w:pPr>
        <w:pStyle w:val="GraphicAnchor"/>
      </w:pPr>
      <w:r w:rsidRPr="004909D9">
        <w:rPr>
          <w:noProof/>
          <w:lang w:eastAsia="en-AU"/>
        </w:rPr>
        <w:drawing>
          <wp:anchor distT="0" distB="0" distL="114300" distR="114300" simplePos="0" relativeHeight="251658240" behindDoc="1" locked="0" layoutInCell="1" allowOverlap="1" wp14:anchorId="3AA2CB23" wp14:editId="6E09D6BB">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rsidR="17F04849">
        <w:rPr/>
        <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Tr="00185F4A" w14:paraId="672A6659" w14:textId="77777777">
        <w:trPr>
          <w:trHeight w:val="1083"/>
        </w:trPr>
        <w:tc>
          <w:tcPr>
            <w:tcW w:w="10790" w:type="dxa"/>
            <w:gridSpan w:val="9"/>
          </w:tcPr>
          <w:p w:rsidR="00DF198B" w:rsidRDefault="00DF198B" w14:paraId="0A37501D" w14:textId="77777777"/>
        </w:tc>
      </w:tr>
      <w:tr w:rsidR="00DF198B" w:rsidTr="00185F4A" w14:paraId="4EB73961" w14:textId="77777777">
        <w:trPr>
          <w:trHeight w:val="1068"/>
        </w:trPr>
        <w:tc>
          <w:tcPr>
            <w:tcW w:w="1198" w:type="dxa"/>
            <w:gridSpan w:val="2"/>
            <w:tcBorders>
              <w:right w:val="single" w:color="476166" w:themeColor="accent1" w:sz="18" w:space="0"/>
            </w:tcBorders>
          </w:tcPr>
          <w:p w:rsidR="00DF198B" w:rsidRDefault="00DF198B" w14:paraId="5DAB6C7B" w14:textId="77777777"/>
        </w:tc>
        <w:tc>
          <w:tcPr>
            <w:tcW w:w="8393" w:type="dxa"/>
            <w:gridSpan w:val="5"/>
            <w:tcBorders>
              <w:top w:val="single" w:color="476166" w:themeColor="accent1" w:sz="18" w:space="0"/>
              <w:left w:val="single" w:color="476166" w:themeColor="accent1" w:sz="18" w:space="0"/>
              <w:bottom w:val="single" w:color="476166" w:themeColor="accent1" w:sz="18" w:space="0"/>
              <w:right w:val="single" w:color="476166" w:themeColor="accent1" w:sz="18" w:space="0"/>
            </w:tcBorders>
            <w:shd w:val="clear" w:color="auto" w:fill="FFFFFF" w:themeFill="background1"/>
            <w:vAlign w:val="center"/>
          </w:tcPr>
          <w:p w:rsidR="001F2E97" w:rsidP="001F2E97" w:rsidRDefault="001F2E97" w14:paraId="02EB378F" w14:textId="77777777">
            <w:pPr>
              <w:pStyle w:val="Default"/>
            </w:pPr>
          </w:p>
          <w:p w:rsidRPr="00DF198B" w:rsidR="00DF198B" w:rsidP="001F2E97" w:rsidRDefault="001F2E97" w14:paraId="03C60EAC" w14:textId="77777777">
            <w:pPr>
              <w:pStyle w:val="Heading1"/>
            </w:pPr>
            <w:r>
              <w:t xml:space="preserve"> STAT 210 - Project Proposal</w:t>
            </w:r>
          </w:p>
        </w:tc>
        <w:tc>
          <w:tcPr>
            <w:tcW w:w="1199" w:type="dxa"/>
            <w:gridSpan w:val="2"/>
            <w:tcBorders>
              <w:left w:val="single" w:color="476166" w:themeColor="accent1" w:sz="18" w:space="0"/>
            </w:tcBorders>
          </w:tcPr>
          <w:p w:rsidR="00DF198B" w:rsidRDefault="00DF198B" w14:paraId="6A05A809" w14:textId="77777777"/>
        </w:tc>
      </w:tr>
      <w:tr w:rsidR="00DF198B" w:rsidTr="00185F4A" w14:paraId="5A39BBE3" w14:textId="77777777">
        <w:trPr>
          <w:trHeight w:val="1837"/>
        </w:trPr>
        <w:tc>
          <w:tcPr>
            <w:tcW w:w="1170" w:type="dxa"/>
          </w:tcPr>
          <w:p w:rsidR="00DF198B" w:rsidRDefault="00DF198B" w14:paraId="41C8F396" w14:textId="77777777"/>
        </w:tc>
        <w:tc>
          <w:tcPr>
            <w:tcW w:w="8460" w:type="dxa"/>
            <w:gridSpan w:val="7"/>
          </w:tcPr>
          <w:p w:rsidR="00DF198B" w:rsidRDefault="00DF198B" w14:paraId="72A3D3EC" w14:textId="77777777"/>
        </w:tc>
        <w:tc>
          <w:tcPr>
            <w:tcW w:w="1160" w:type="dxa"/>
          </w:tcPr>
          <w:p w:rsidR="00DF198B" w:rsidRDefault="00DF198B" w14:paraId="0D0B940D" w14:textId="77777777"/>
        </w:tc>
      </w:tr>
      <w:tr w:rsidR="00DF198B" w:rsidTr="00185F4A" w14:paraId="0E27B00A" w14:textId="77777777">
        <w:trPr>
          <w:trHeight w:val="929"/>
        </w:trPr>
        <w:tc>
          <w:tcPr>
            <w:tcW w:w="2397" w:type="dxa"/>
            <w:gridSpan w:val="4"/>
          </w:tcPr>
          <w:p w:rsidR="00DF198B" w:rsidRDefault="00DF198B" w14:paraId="60061E4C" w14:textId="77777777"/>
        </w:tc>
        <w:tc>
          <w:tcPr>
            <w:tcW w:w="5995" w:type="dxa"/>
            <w:shd w:val="clear" w:color="auto" w:fill="FFFFFF" w:themeFill="background1"/>
          </w:tcPr>
          <w:p w:rsidRPr="00DF198B" w:rsidR="00DF198B" w:rsidP="00DF198B" w:rsidRDefault="00DF198B" w14:paraId="44EAFD9C" w14:textId="77777777">
            <w:pPr>
              <w:jc w:val="center"/>
              <w:rPr>
                <w:rFonts w:ascii="Georgia" w:hAnsi="Georgia"/>
                <w:sz w:val="48"/>
                <w:szCs w:val="48"/>
              </w:rPr>
            </w:pPr>
          </w:p>
        </w:tc>
        <w:tc>
          <w:tcPr>
            <w:tcW w:w="2398" w:type="dxa"/>
            <w:gridSpan w:val="4"/>
          </w:tcPr>
          <w:p w:rsidR="00DF198B" w:rsidRDefault="00DF198B" w14:paraId="4B94D5A5" w14:textId="77777777"/>
        </w:tc>
      </w:tr>
      <w:tr w:rsidR="00DF198B" w:rsidTr="00185F4A" w14:paraId="0310D7B2" w14:textId="77777777">
        <w:trPr>
          <w:trHeight w:val="1460"/>
        </w:trPr>
        <w:tc>
          <w:tcPr>
            <w:tcW w:w="2397" w:type="dxa"/>
            <w:gridSpan w:val="4"/>
          </w:tcPr>
          <w:p w:rsidR="00DF198B" w:rsidRDefault="00DF198B" w14:paraId="3DEEC669" w14:textId="77777777"/>
        </w:tc>
        <w:tc>
          <w:tcPr>
            <w:tcW w:w="5995" w:type="dxa"/>
            <w:shd w:val="clear" w:color="auto" w:fill="FFFFFF" w:themeFill="background1"/>
          </w:tcPr>
          <w:p w:rsidR="001F2E97" w:rsidP="001F2E97" w:rsidRDefault="001F2E97" w14:paraId="148402FE" w14:textId="77777777">
            <w:pPr>
              <w:pStyle w:val="Heading2"/>
            </w:pPr>
            <w:r>
              <w:t xml:space="preserve">Fahad </w:t>
            </w:r>
            <w:proofErr w:type="spellStart"/>
            <w:r>
              <w:t>Almatrafi</w:t>
            </w:r>
            <w:proofErr w:type="spellEnd"/>
          </w:p>
          <w:p w:rsidR="001F2E97" w:rsidP="001F2E97" w:rsidRDefault="001F2E97" w14:paraId="06A606D1" w14:textId="77777777">
            <w:pPr>
              <w:pStyle w:val="Heading2"/>
            </w:pPr>
            <w:r>
              <w:t>Yongkang Long</w:t>
            </w:r>
          </w:p>
          <w:p w:rsidR="001F2E97" w:rsidP="001F2E97" w:rsidRDefault="001F2E97" w14:paraId="7F9D4E4C" w14:textId="77777777">
            <w:pPr>
              <w:pStyle w:val="Heading2"/>
            </w:pPr>
            <w:proofErr w:type="spellStart"/>
            <w:r>
              <w:t>Shucheng</w:t>
            </w:r>
            <w:proofErr w:type="spellEnd"/>
            <w:r>
              <w:t xml:space="preserve"> Cao</w:t>
            </w:r>
          </w:p>
          <w:p w:rsidR="001F2E97" w:rsidP="001F2E97" w:rsidRDefault="001F2E97" w14:paraId="7B177433" w14:textId="77777777">
            <w:pPr>
              <w:pStyle w:val="Heading2"/>
            </w:pPr>
            <w:r>
              <w:t xml:space="preserve">Abdullah </w:t>
            </w:r>
            <w:proofErr w:type="spellStart"/>
            <w:r>
              <w:t>Alhareth</w:t>
            </w:r>
            <w:proofErr w:type="spellEnd"/>
          </w:p>
          <w:p w:rsidRPr="001F2E97" w:rsidR="001F2E97" w:rsidP="001F2E97" w:rsidRDefault="001F2E97" w14:paraId="3656B9AB" w14:textId="77777777"/>
          <w:p w:rsidRPr="001F2E97" w:rsidR="001F2E97" w:rsidP="001F2E97" w:rsidRDefault="001F2E97" w14:paraId="45FB0818" w14:textId="77777777"/>
        </w:tc>
        <w:tc>
          <w:tcPr>
            <w:tcW w:w="2398" w:type="dxa"/>
            <w:gridSpan w:val="4"/>
          </w:tcPr>
          <w:p w:rsidR="00DF198B" w:rsidRDefault="00DF198B" w14:paraId="049F31CB" w14:textId="77777777"/>
        </w:tc>
      </w:tr>
      <w:tr w:rsidR="00DF198B" w:rsidTr="00185F4A" w14:paraId="4C784B4E" w14:textId="77777777">
        <w:trPr>
          <w:trHeight w:val="7176"/>
        </w:trPr>
        <w:tc>
          <w:tcPr>
            <w:tcW w:w="2397" w:type="dxa"/>
            <w:gridSpan w:val="4"/>
            <w:vAlign w:val="bottom"/>
          </w:tcPr>
          <w:p w:rsidR="00DF198B" w:rsidP="00DF198B" w:rsidRDefault="00DF198B" w14:paraId="53128261" w14:textId="77777777">
            <w:pPr>
              <w:jc w:val="center"/>
            </w:pPr>
          </w:p>
        </w:tc>
        <w:tc>
          <w:tcPr>
            <w:tcW w:w="5995" w:type="dxa"/>
            <w:tcBorders>
              <w:bottom w:val="single" w:color="476166" w:themeColor="accent1" w:sz="18" w:space="0"/>
            </w:tcBorders>
            <w:shd w:val="clear" w:color="auto" w:fill="FFFFFF" w:themeFill="background1"/>
            <w:vAlign w:val="bottom"/>
          </w:tcPr>
          <w:p w:rsidRPr="00DF198B" w:rsidR="00DF198B" w:rsidP="00874FE7" w:rsidRDefault="00DF198B" w14:paraId="62486C05" w14:textId="77777777">
            <w:pPr>
              <w:pStyle w:val="Heading3"/>
            </w:pPr>
          </w:p>
          <w:p w:rsidRPr="00DF198B" w:rsidR="00874FE7" w:rsidP="00874FE7" w:rsidRDefault="001F2E97" w14:paraId="04767992" w14:textId="77777777">
            <w:pPr>
              <w:pStyle w:val="Heading3"/>
            </w:pPr>
            <w:r>
              <w:t>October 29, 2020</w:t>
            </w:r>
          </w:p>
          <w:p w:rsidR="00DF198B" w:rsidP="00874FE7" w:rsidRDefault="001F2E97" w14:paraId="77C69A52" w14:textId="77777777">
            <w:pPr>
              <w:pStyle w:val="Heading3"/>
            </w:pPr>
            <w:r>
              <w:t>Applied Statistics and Data Analysis</w:t>
            </w:r>
          </w:p>
          <w:p w:rsidRPr="001F2E97" w:rsidR="001F2E97" w:rsidP="001F2E97" w:rsidRDefault="001F2E97" w14:paraId="4101652C" w14:textId="77777777"/>
          <w:p w:rsidRPr="00DF198B" w:rsidR="00DF198B" w:rsidP="00874FE7" w:rsidRDefault="001F2E97" w14:paraId="3F4D9632" w14:textId="77777777">
            <w:pPr>
              <w:pStyle w:val="Heading3"/>
            </w:pPr>
            <w:r>
              <w:t>STAT 210</w:t>
            </w:r>
          </w:p>
          <w:p w:rsidR="00DF198B" w:rsidP="00874FE7" w:rsidRDefault="001F2E97" w14:paraId="31204C48" w14:textId="77777777">
            <w:pPr>
              <w:pStyle w:val="Heading3"/>
            </w:pPr>
            <w:proofErr w:type="spellStart"/>
            <w:r>
              <w:t>Professor.Joaquin</w:t>
            </w:r>
            <w:proofErr w:type="spellEnd"/>
            <w:r>
              <w:t xml:space="preserve"> Ortega Sanchez</w:t>
            </w:r>
          </w:p>
          <w:p w:rsidRPr="00DF198B" w:rsidR="00DF198B" w:rsidP="00DF198B" w:rsidRDefault="00DF198B" w14:paraId="4B99056E" w14:textId="77777777"/>
        </w:tc>
        <w:tc>
          <w:tcPr>
            <w:tcW w:w="2398" w:type="dxa"/>
            <w:gridSpan w:val="4"/>
            <w:vAlign w:val="bottom"/>
          </w:tcPr>
          <w:p w:rsidR="00DF198B" w:rsidP="00DF198B" w:rsidRDefault="00DF198B" w14:paraId="1299C43A" w14:textId="77777777">
            <w:pPr>
              <w:jc w:val="center"/>
            </w:pPr>
          </w:p>
        </w:tc>
      </w:tr>
      <w:tr w:rsidR="00DF198B" w:rsidTr="00185F4A" w14:paraId="4DDBEF00" w14:textId="77777777">
        <w:tc>
          <w:tcPr>
            <w:tcW w:w="2340" w:type="dxa"/>
            <w:gridSpan w:val="3"/>
          </w:tcPr>
          <w:p w:rsidR="00DF198B" w:rsidRDefault="00DF198B" w14:paraId="3461D779" w14:textId="77777777"/>
        </w:tc>
        <w:tc>
          <w:tcPr>
            <w:tcW w:w="6120" w:type="dxa"/>
            <w:gridSpan w:val="3"/>
          </w:tcPr>
          <w:p w:rsidR="00DF198B" w:rsidRDefault="00DF198B" w14:paraId="3CF2D8B6" w14:textId="77777777"/>
        </w:tc>
        <w:tc>
          <w:tcPr>
            <w:tcW w:w="2330" w:type="dxa"/>
            <w:gridSpan w:val="3"/>
          </w:tcPr>
          <w:p w:rsidR="00DF198B" w:rsidRDefault="00DF198B" w14:paraId="0FB78278" w14:textId="77777777"/>
        </w:tc>
      </w:tr>
    </w:tbl>
    <w:p w:rsidR="00DF198B" w:rsidRDefault="00DF198B" w14:paraId="1FC39945" w14:textId="77777777"/>
    <w:p w:rsidR="00DF198B" w:rsidP="002D2200" w:rsidRDefault="002D2200" w14:paraId="6F7CC47D" w14:textId="77777777">
      <w:pPr>
        <w:pStyle w:val="GraphicAnchor"/>
      </w:pPr>
      <w:r w:rsidRPr="004909D9">
        <w:rPr>
          <w:noProof/>
          <w:lang w:eastAsia="en-AU"/>
        </w:rPr>
        <mc:AlternateContent>
          <mc:Choice Requires="wps">
            <w:drawing>
              <wp:anchor distT="0" distB="0" distL="114300" distR="114300" simplePos="0" relativeHeight="251657215" behindDoc="1" locked="0" layoutInCell="1" allowOverlap="1" wp14:anchorId="193578B9" wp14:editId="0A7FC88F">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476166 [3204]" stroked="f" strokeweight="2pt" w14:anchorId="56B0EFC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">
                <v:stroke miterlimit="4"/>
                <v:textbox inset="3pt,3pt,3pt,3pt"/>
              </v:rect>
            </w:pict>
          </mc:Fallback>
        </mc:AlternateContent>
      </w:r>
      <w:r w:rsidRPr="004909D9">
        <w:rPr>
          <w:noProof/>
          <w:lang w:eastAsia="en-AU"/>
        </w:rPr>
        <w:drawing>
          <wp:anchor distT="0" distB="0" distL="114300" distR="114300" simplePos="0" relativeHeight="251660288" behindDoc="1" locked="0" layoutInCell="1" allowOverlap="1" wp14:anchorId="5599B41D" wp14:editId="633DDCE8">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rsidR="17F04849">
        <w:rPr/>
        <w:t/>
      </w:r>
    </w:p>
    <w:p w:rsidR="002D2200" w:rsidRDefault="002D2200" w14:paraId="0562CB0E" w14:textId="77777777"/>
    <w:p w:rsidR="00E74B29" w:rsidP="0048120C" w:rsidRDefault="000E4641" w14:paraId="14B5651D" w14:textId="77777777">
      <w:pPr>
        <w:pStyle w:val="GraphicAnchor"/>
      </w:pPr>
      <w:r w:rsidRPr="004909D9">
        <w:rPr>
          <w:noProof/>
          <w:lang w:eastAsia="en-AU"/>
        </w:rPr>
        <w:drawing>
          <wp:anchor distT="0" distB="0" distL="114300" distR="114300" simplePos="0" relativeHeight="251662336" behindDoc="1" locked="0" layoutInCell="1" allowOverlap="1" wp14:anchorId="7C249C8B" wp14:editId="47E3B807">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r w:rsidR="17F04849">
        <w:rPr/>
        <w:t/>
      </w:r>
    </w:p>
    <w:p w:rsidR="0048120C" w:rsidRDefault="0048120C" w14:paraId="34CE0A41" w14:textId="77777777"/>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rsidTr="17F04849" w14:paraId="3CE201F8" w14:textId="77777777">
        <w:trPr>
          <w:trHeight w:val="6254"/>
        </w:trPr>
        <w:tc>
          <w:tcPr>
            <w:tcW w:w="1079" w:type="dxa"/>
            <w:tcMar/>
          </w:tcPr>
          <w:p w:rsidR="0048120C" w:rsidP="001F2E97" w:rsidRDefault="0048120C" w14:paraId="62EBF3C5" w14:textId="77777777">
            <w:pPr>
              <w:jc w:val="center"/>
            </w:pPr>
          </w:p>
        </w:tc>
        <w:tc>
          <w:tcPr>
            <w:tcW w:w="8632" w:type="dxa"/>
            <w:gridSpan w:val="5"/>
            <w:tcBorders>
              <w:bottom w:val="single" w:color="476166" w:themeColor="accent1" w:sz="18" w:space="0"/>
            </w:tcBorders>
            <w:tcMar/>
            <w:vAlign w:val="center"/>
          </w:tcPr>
          <w:p w:rsidR="001F2E97" w:rsidP="001F2E97" w:rsidRDefault="001F2E97" w14:paraId="2B0BF44B" w14:textId="77777777">
            <w:pPr>
              <w:jc w:val="center"/>
              <w:rPr>
                <w:rFonts w:asciiTheme="majorHAnsi" w:hAnsiTheme="majorHAnsi"/>
                <w:b/>
                <w:color w:val="476166" w:themeColor="accent1"/>
                <w:sz w:val="48"/>
                <w:szCs w:val="48"/>
              </w:rPr>
            </w:pPr>
            <w:r w:rsidRPr="001F2E97">
              <w:rPr>
                <w:rFonts w:asciiTheme="majorHAnsi" w:hAnsiTheme="majorHAnsi" w:cstheme="minorBidi"/>
                <w:b/>
                <w:color w:val="476166" w:themeColor="accent1"/>
                <w:sz w:val="48"/>
                <w:szCs w:val="48"/>
              </w:rPr>
              <w:t xml:space="preserve">Smart Beta? </w:t>
            </w:r>
          </w:p>
          <w:p w:rsidRPr="001F2E97" w:rsidR="001F2E97" w:rsidP="6BC326E7" w:rsidRDefault="001F2E97" w14:paraId="20226E3C" w14:textId="771DB036">
            <w:pPr>
              <w:jc w:val="center"/>
              <w:rPr>
                <w:rFonts w:asciiTheme="majorHAnsi" w:hAnsiTheme="majorHAnsi"/>
                <w:b/>
                <w:bCs/>
                <w:color w:val="476166" w:themeColor="accent1"/>
                <w:sz w:val="48"/>
                <w:szCs w:val="48"/>
              </w:rPr>
            </w:pPr>
            <w:r w:rsidRPr="6BC326E7">
              <w:rPr>
                <w:rFonts w:asciiTheme="majorHAnsi" w:hAnsiTheme="majorHAnsi" w:cstheme="minorBidi"/>
                <w:b/>
                <w:bCs/>
                <w:color w:val="476166" w:themeColor="accent1"/>
                <w:sz w:val="48"/>
                <w:szCs w:val="48"/>
              </w:rPr>
              <w:t>What is the Return of Investing the newly added stocks in S&amp;P 500?</w:t>
            </w:r>
          </w:p>
          <w:p w:rsidRPr="0048120C" w:rsidR="0048120C" w:rsidP="001F2E97" w:rsidRDefault="0048120C" w14:paraId="6D98A12B" w14:textId="77777777">
            <w:pPr>
              <w:pStyle w:val="Quote"/>
              <w:jc w:val="center"/>
            </w:pPr>
          </w:p>
        </w:tc>
        <w:tc>
          <w:tcPr>
            <w:tcW w:w="1079" w:type="dxa"/>
            <w:tcMar/>
          </w:tcPr>
          <w:p w:rsidR="0048120C" w:rsidRDefault="0048120C" w14:paraId="2946DB82" w14:textId="77777777"/>
        </w:tc>
      </w:tr>
      <w:tr w:rsidR="0048120C" w:rsidTr="17F04849" w14:paraId="5997CC1D" w14:textId="77777777">
        <w:trPr>
          <w:trHeight w:val="339"/>
        </w:trPr>
        <w:tc>
          <w:tcPr>
            <w:tcW w:w="2158" w:type="dxa"/>
            <w:gridSpan w:val="2"/>
            <w:tcMar/>
          </w:tcPr>
          <w:p w:rsidR="0048120C" w:rsidRDefault="0048120C" w14:paraId="110FFD37" w14:textId="77777777"/>
        </w:tc>
        <w:tc>
          <w:tcPr>
            <w:tcW w:w="2158" w:type="dxa"/>
            <w:tcMar/>
          </w:tcPr>
          <w:p w:rsidR="0048120C" w:rsidRDefault="0048120C" w14:paraId="6B699379" w14:textId="77777777"/>
        </w:tc>
        <w:tc>
          <w:tcPr>
            <w:tcW w:w="2158" w:type="dxa"/>
            <w:tcMar/>
          </w:tcPr>
          <w:p w:rsidR="0048120C" w:rsidRDefault="0048120C" w14:paraId="3FE9F23F" w14:textId="77777777"/>
        </w:tc>
        <w:tc>
          <w:tcPr>
            <w:tcW w:w="2158" w:type="dxa"/>
            <w:tcMar/>
          </w:tcPr>
          <w:p w:rsidR="0048120C" w:rsidRDefault="0048120C" w14:paraId="1F72F646" w14:textId="77777777"/>
        </w:tc>
        <w:tc>
          <w:tcPr>
            <w:tcW w:w="2158" w:type="dxa"/>
            <w:gridSpan w:val="2"/>
            <w:tcMar/>
          </w:tcPr>
          <w:p w:rsidR="0048120C" w:rsidRDefault="0048120C" w14:paraId="08CE6F91" w14:textId="77777777"/>
        </w:tc>
      </w:tr>
      <w:tr w:rsidR="0048120C" w:rsidTr="17F04849" w14:paraId="61CDCEAD" w14:textId="77777777">
        <w:tc>
          <w:tcPr>
            <w:tcW w:w="1079" w:type="dxa"/>
            <w:tcMar/>
          </w:tcPr>
          <w:p w:rsidR="0048120C" w:rsidRDefault="0048120C" w14:paraId="6BB9E253" w14:textId="77777777"/>
        </w:tc>
        <w:tc>
          <w:tcPr>
            <w:tcW w:w="8632" w:type="dxa"/>
            <w:gridSpan w:val="5"/>
            <w:tcMar/>
          </w:tcPr>
          <w:p w:rsidR="0048120C" w:rsidRDefault="001F2E97" w14:paraId="23DE523C" w14:textId="77777777">
            <w:r w:rsidR="1CE03B36">
              <w:drawing>
                <wp:inline wp14:editId="6A02F590" wp14:anchorId="1A62837E">
                  <wp:extent cx="5758905" cy="3577500"/>
                  <wp:effectExtent l="0" t="0" r="0" b="4445"/>
                  <wp:docPr id="5" name="Picture 5" title=""/>
                  <wp:cNvGraphicFramePr>
                    <a:graphicFrameLocks noChangeAspect="1"/>
                  </wp:cNvGraphicFramePr>
                  <a:graphic>
                    <a:graphicData uri="http://schemas.openxmlformats.org/drawingml/2006/picture">
                      <pic:pic>
                        <pic:nvPicPr>
                          <pic:cNvPr id="0" name="Picture 5"/>
                          <pic:cNvPicPr/>
                        </pic:nvPicPr>
                        <pic:blipFill>
                          <a:blip r:embed="Red5fd9e98459408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58905" cy="3577500"/>
                          </a:xfrm>
                          <a:prstGeom prst="rect">
                            <a:avLst/>
                          </a:prstGeom>
                        </pic:spPr>
                      </pic:pic>
                    </a:graphicData>
                  </a:graphic>
                </wp:inline>
              </w:drawing>
            </w:r>
          </w:p>
        </w:tc>
        <w:tc>
          <w:tcPr>
            <w:tcW w:w="1079" w:type="dxa"/>
            <w:tcMar/>
          </w:tcPr>
          <w:p w:rsidR="0048120C" w:rsidRDefault="0048120C" w14:paraId="52E56223" w14:textId="77777777"/>
        </w:tc>
      </w:tr>
    </w:tbl>
    <w:p w:rsidR="0048120C" w:rsidRDefault="0048120C" w14:paraId="07547A01" w14:textId="77777777"/>
    <w:p w:rsidR="002732DF" w:rsidRDefault="002732DF" w14:paraId="5043CB0F" w14:textId="77777777"/>
    <w:p w:rsidR="002732DF" w:rsidRDefault="002732DF" w14:paraId="07459315" w14:textId="77777777"/>
    <w:p w:rsidR="002732DF" w:rsidRDefault="002732DF" w14:paraId="6537F28F" w14:textId="77777777"/>
    <w:p w:rsidR="002732DF" w:rsidRDefault="002732DF" w14:paraId="6DFB9E20" w14:textId="77777777"/>
    <w:p w:rsidR="002732DF" w:rsidRDefault="002732DF" w14:paraId="70DF9E56" w14:textId="77777777"/>
    <w:p w:rsidR="002732DF" w:rsidP="002732DF" w:rsidRDefault="002732DF" w14:paraId="54231954" w14:textId="77777777">
      <w:pPr>
        <w:rPr>
          <w:rFonts w:asciiTheme="majorHAnsi" w:hAnsiTheme="majorHAnsi"/>
          <w:b/>
          <w:color w:val="476166" w:themeColor="accent1"/>
          <w:sz w:val="48"/>
          <w:szCs w:val="48"/>
          <w:u w:val="single"/>
        </w:rPr>
      </w:pPr>
      <w:r w:rsidRPr="002732DF">
        <w:rPr>
          <w:rFonts w:asciiTheme="majorHAnsi" w:hAnsiTheme="majorHAnsi"/>
          <w:b/>
          <w:color w:val="476166" w:themeColor="accent1"/>
          <w:sz w:val="48"/>
          <w:szCs w:val="48"/>
          <w:u w:val="single"/>
        </w:rPr>
        <w:t>Introduction</w:t>
      </w:r>
      <w:r>
        <w:rPr>
          <w:rFonts w:asciiTheme="majorHAnsi" w:hAnsiTheme="majorHAnsi"/>
          <w:b/>
          <w:color w:val="476166" w:themeColor="accent1"/>
          <w:sz w:val="48"/>
          <w:szCs w:val="48"/>
          <w:u w:val="single"/>
        </w:rPr>
        <w:t>.</w:t>
      </w:r>
      <w:r w:rsidRPr="002732DF">
        <w:rPr>
          <w:rFonts w:asciiTheme="majorHAnsi" w:hAnsiTheme="majorHAnsi"/>
          <w:b/>
          <w:color w:val="476166" w:themeColor="accent1"/>
          <w:sz w:val="48"/>
          <w:szCs w:val="48"/>
          <w:u w:val="single"/>
        </w:rPr>
        <w:t xml:space="preserve"> </w:t>
      </w:r>
    </w:p>
    <w:p w:rsidR="002732DF" w:rsidP="002732DF" w:rsidRDefault="002732DF" w14:paraId="44E871BC" w14:textId="77777777">
      <w:pPr>
        <w:rPr>
          <w:rFonts w:asciiTheme="majorHAnsi" w:hAnsiTheme="majorHAnsi"/>
          <w:b/>
          <w:color w:val="476166" w:themeColor="accent1"/>
          <w:sz w:val="48"/>
          <w:szCs w:val="48"/>
          <w:u w:val="single"/>
        </w:rPr>
      </w:pPr>
    </w:p>
    <w:p w:rsidR="002732DF" w:rsidP="002732DF" w:rsidRDefault="002732DF" w14:paraId="517EAABB" w14:textId="77777777">
      <w:pPr>
        <w:spacing w:line="480" w:lineRule="auto"/>
        <w:jc w:val="both"/>
        <w:rPr>
          <w:ins w:author="Author" w:id="0"/>
          <w:rFonts w:ascii="Calibri" w:hAnsi="Calibri" w:cs="Calibri"/>
          <w:sz w:val="32"/>
          <w:szCs w:val="32"/>
          <w:shd w:val="clear" w:color="auto" w:fill="FFFFFF"/>
        </w:rPr>
      </w:pPr>
      <w:r w:rsidRPr="002732DF">
        <w:rPr>
          <w:rFonts w:ascii="Calibri" w:hAnsi="Calibri" w:cs="Calibri"/>
          <w:sz w:val="32"/>
          <w:szCs w:val="32"/>
          <w:shd w:val="clear" w:color="auto" w:fill="FFFFFF"/>
        </w:rPr>
        <w:t>In stock markets, everyone wants to win the money.  Actually, if invest on SPY, which is an ETF (exchange-traded fund) follow the S&amp;P 500 index, from it was founded and stay in the market.  You will get about 7.57% annualized rate of return (0.2 ‰ per day) (</w:t>
      </w:r>
      <w:proofErr w:type="spellStart"/>
      <w:r w:rsidRPr="002732DF">
        <w:rPr>
          <w:rFonts w:ascii="Calibri" w:hAnsi="Calibri" w:cs="Calibri"/>
          <w:sz w:val="32"/>
          <w:szCs w:val="32"/>
          <w:shd w:val="clear" w:color="auto" w:fill="FFFFFF"/>
        </w:rPr>
        <w:t>Figreu</w:t>
      </w:r>
      <w:proofErr w:type="spellEnd"/>
      <w:r w:rsidRPr="002732DF">
        <w:rPr>
          <w:rFonts w:ascii="Calibri" w:hAnsi="Calibri" w:cs="Calibri"/>
          <w:sz w:val="32"/>
          <w:szCs w:val="32"/>
          <w:shd w:val="clear" w:color="auto" w:fill="FFFFFF"/>
        </w:rPr>
        <w:t xml:space="preserve"> 1). However, some people may not satisfy with the market return, they tried to develop methods to beat market and earn more money.  However, historical data showed that most of active investment methods will lose to market in the end. There is a famous bet. In 2008, Buffet issued a challenge to the hedge fund industry saying that no hedge funds can beat S&amp;P 500 in the next 10 years. He wins in 2015 because his opponent conceded defeat ahead of the contest's scheduled wrap-up on December 31, 2017. (Figure 2) Since most of the people do not have the ability to select stock and time to invest and the active investment will finally lose to the market, smart beta strategies are popular in recent years. The smart beta strategies are passive intersegment that use alternative index construction rules. For example, use equal weighting instead of market capitalization weighting of S&amp;P 500 is a smart beta. Here, we develop a new </w:t>
      </w:r>
      <w:r w:rsidRPr="002732DF">
        <w:rPr>
          <w:rFonts w:ascii="Calibri" w:hAnsi="Calibri" w:cs="Calibri"/>
          <w:sz w:val="32"/>
          <w:szCs w:val="32"/>
          <w:shd w:val="clear" w:color="auto" w:fill="FFFFFF"/>
        </w:rPr>
        <w:lastRenderedPageBreak/>
        <w:t>smart beta strategy that only invest on the newly added stocks in S&amp;P500. We will compare the short-term and long-term return of our smart beta strategy with SPY. We also measure the volatility to evaluate the risk of our smart beta methods. </w:t>
      </w:r>
    </w:p>
    <w:p w:rsidR="153AE152" w:rsidP="6BC326E7" w:rsidRDefault="153AE152" w14:paraId="4E6203AD" w14:textId="021BE9A4">
      <w:pPr>
        <w:spacing w:after="160" w:line="259" w:lineRule="auto"/>
        <w:rPr>
          <w:ins w:author="Author" w:id="1"/>
          <w:rFonts w:ascii="Calibri" w:hAnsi="Calibri" w:eastAsia="Calibri" w:cs="Calibri"/>
          <w:color w:val="000000" w:themeColor="text1"/>
          <w:sz w:val="22"/>
          <w:szCs w:val="22"/>
        </w:rPr>
      </w:pPr>
      <w:ins w:author="Author" w:id="381319271">
        <w:r w:rsidR="27863101">
          <w:drawing>
            <wp:inline wp14:editId="0F53C5D6" wp14:anchorId="067189CA">
              <wp:extent cx="6086475" cy="3209925"/>
              <wp:effectExtent l="0" t="0" r="0" b="0"/>
              <wp:docPr id="719382992" name="Picture 719382992" title=""/>
              <wp:cNvGraphicFramePr>
                <a:graphicFrameLocks noChangeAspect="1"/>
              </wp:cNvGraphicFramePr>
              <a:graphic>
                <a:graphicData uri="http://schemas.openxmlformats.org/drawingml/2006/picture">
                  <pic:pic>
                    <pic:nvPicPr>
                      <pic:cNvPr id="0" name="Picture 719382992"/>
                      <pic:cNvPicPr/>
                    </pic:nvPicPr>
                    <pic:blipFill>
                      <a:blip r:embed="R3513fa5f3933490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86475" cy="3209925"/>
                      </a:xfrm>
                      <a:prstGeom prst="rect">
                        <a:avLst/>
                      </a:prstGeom>
                    </pic:spPr>
                  </pic:pic>
                </a:graphicData>
              </a:graphic>
            </wp:inline>
          </w:drawing>
        </w:r>
      </w:ins>
    </w:p>
    <w:p w:rsidR="153AE152" w:rsidP="6BC326E7" w:rsidRDefault="153AE152" w14:paraId="693A35E1" w14:textId="43C1B781">
      <w:pPr>
        <w:spacing w:after="160" w:line="259" w:lineRule="auto"/>
        <w:rPr>
          <w:ins w:author="Author" w:id="3"/>
          <w:rFonts w:ascii="Calibri" w:hAnsi="Calibri" w:eastAsia="Calibri" w:cs="Calibri"/>
          <w:color w:val="000000" w:themeColor="text1"/>
          <w:sz w:val="36"/>
          <w:szCs w:val="36"/>
        </w:rPr>
      </w:pPr>
      <w:ins w:author="Author" w:id="4">
        <w:r w:rsidRPr="6BC326E7">
          <w:rPr>
            <w:rFonts w:ascii="Calibri" w:hAnsi="Calibri" w:eastAsia="Calibri" w:cs="Calibri"/>
            <w:i/>
            <w:iCs/>
            <w:color w:val="000000" w:themeColor="text1"/>
            <w:sz w:val="36"/>
            <w:szCs w:val="36"/>
          </w:rPr>
          <w:t xml:space="preserve">Figure 2, 9 years cumulative return of 5 hedge funds compared to the index fund Vanguard's S&amp;P 500 (Source: </w:t>
        </w:r>
      </w:ins>
      <w:r>
        <w:fldChar w:fldCharType="begin"/>
      </w:r>
      <w:r>
        <w:instrText xml:space="preserve">HYPERLINK "http://www.berkshirehathaway.com/letters/2016ltr.pdf" </w:instrText>
      </w:r>
      <w:r>
        <w:fldChar w:fldCharType="separate"/>
      </w:r>
      <w:ins w:author="Author" w:id="5">
        <w:r w:rsidRPr="6BC326E7">
          <w:rPr>
            <w:rStyle w:val="Hyperlink"/>
            <w:rFonts w:ascii="Calibri" w:hAnsi="Calibri" w:eastAsia="Calibri" w:cs="Calibri"/>
            <w:i/>
            <w:iCs/>
            <w:color w:val="0563C1"/>
            <w:sz w:val="36"/>
            <w:szCs w:val="36"/>
          </w:rPr>
          <w:t>BRK 2016 letter</w:t>
        </w:r>
      </w:ins>
      <w:r>
        <w:fldChar w:fldCharType="end"/>
      </w:r>
      <w:ins w:author="Author" w:id="6">
        <w:r w:rsidRPr="6BC326E7">
          <w:rPr>
            <w:rFonts w:ascii="Calibri" w:hAnsi="Calibri" w:eastAsia="Calibri" w:cs="Calibri"/>
            <w:i/>
            <w:iCs/>
            <w:color w:val="000000" w:themeColor="text1"/>
            <w:sz w:val="36"/>
            <w:szCs w:val="36"/>
          </w:rPr>
          <w:t>)</w:t>
        </w:r>
      </w:ins>
    </w:p>
    <w:p w:rsidR="6BC326E7" w:rsidP="6BC326E7" w:rsidRDefault="6BC326E7" w14:paraId="4C448A99" w14:textId="5944786F">
      <w:pPr>
        <w:spacing w:line="480" w:lineRule="auto"/>
        <w:jc w:val="both"/>
        <w:rPr>
          <w:rFonts w:ascii="Calibri" w:hAnsi="Calibri" w:cs="Calibri"/>
          <w:sz w:val="32"/>
          <w:szCs w:val="32"/>
        </w:rPr>
      </w:pPr>
    </w:p>
    <w:p w:rsidR="002732DF" w:rsidP="002732DF" w:rsidRDefault="002732DF" w14:paraId="144A5D23" w14:textId="77777777">
      <w:pPr>
        <w:spacing w:line="480" w:lineRule="auto"/>
        <w:jc w:val="both"/>
        <w:rPr>
          <w:rFonts w:ascii="Calibri" w:hAnsi="Calibri" w:cs="Calibri"/>
          <w:sz w:val="32"/>
          <w:szCs w:val="32"/>
          <w:shd w:val="clear" w:color="auto" w:fill="FFFFFF"/>
        </w:rPr>
      </w:pPr>
    </w:p>
    <w:p w:rsidRPr="002732DF" w:rsidR="002732DF" w:rsidP="002732DF" w:rsidRDefault="002732DF" w14:paraId="738610EB" w14:textId="77777777">
      <w:pPr>
        <w:spacing w:line="480" w:lineRule="auto"/>
        <w:jc w:val="both"/>
        <w:rPr>
          <w:rFonts w:ascii="Calibri" w:hAnsi="Calibri" w:cs="Calibri"/>
          <w:sz w:val="32"/>
          <w:szCs w:val="32"/>
          <w:shd w:val="clear" w:color="auto" w:fill="FFFFFF"/>
        </w:rPr>
      </w:pPr>
    </w:p>
    <w:p w:rsidR="002732DF" w:rsidP="6BC326E7" w:rsidRDefault="002732DF" w14:paraId="4FA02B39" w14:textId="77777777">
      <w:pPr>
        <w:rPr>
          <w:del w:author="Author" w:id="7"/>
          <w:rFonts w:asciiTheme="majorHAnsi" w:hAnsiTheme="majorHAnsi"/>
          <w:b/>
          <w:bCs/>
          <w:color w:val="476166" w:themeColor="accent1"/>
          <w:sz w:val="48"/>
          <w:szCs w:val="48"/>
          <w:u w:val="single"/>
        </w:rPr>
      </w:pPr>
      <w:proofErr w:type="spellStart"/>
      <w:r w:rsidRPr="6BC326E7">
        <w:rPr>
          <w:rFonts w:asciiTheme="majorHAnsi" w:hAnsiTheme="majorHAnsi"/>
          <w:b/>
          <w:bCs/>
          <w:color w:val="476166" w:themeColor="accent1"/>
          <w:sz w:val="48"/>
          <w:szCs w:val="48"/>
          <w:u w:val="single"/>
        </w:rPr>
        <w:t>Objective</w:t>
      </w:r>
      <w:del w:author="Author" w:id="8">
        <w:r w:rsidRPr="6BC326E7" w:rsidDel="002732DF">
          <w:rPr>
            <w:rFonts w:asciiTheme="majorHAnsi" w:hAnsiTheme="majorHAnsi"/>
            <w:b/>
            <w:bCs/>
            <w:color w:val="476166" w:themeColor="accent1"/>
            <w:sz w:val="48"/>
            <w:szCs w:val="48"/>
            <w:u w:val="single"/>
          </w:rPr>
          <w:delText>.</w:delText>
        </w:r>
      </w:del>
    </w:p>
    <w:p w:rsidR="002732DF" w:rsidP="6BC326E7" w:rsidRDefault="002732DF" w14:paraId="637805D2" w14:textId="77777777">
      <w:pPr>
        <w:rPr>
          <w:del w:author="Author" w:id="9"/>
          <w:rFonts w:asciiTheme="majorHAnsi" w:hAnsiTheme="majorHAnsi"/>
          <w:b/>
          <w:bCs/>
          <w:color w:val="476166" w:themeColor="accent1"/>
          <w:sz w:val="48"/>
          <w:szCs w:val="48"/>
          <w:u w:val="single"/>
        </w:rPr>
      </w:pPr>
    </w:p>
    <w:p w:rsidR="002732DF" w:rsidP="6BC326E7" w:rsidRDefault="002732DF" w14:paraId="3BBFE941" w14:textId="641B0A90">
      <w:pPr>
        <w:spacing w:line="480" w:lineRule="auto"/>
        <w:jc w:val="both"/>
        <w:rPr>
          <w:ins w:author="Author" w:id="526730162"/>
          <w:del w:author="Author" w:id="899730208"/>
          <w:sz w:val="32"/>
          <w:szCs w:val="32"/>
        </w:rPr>
      </w:pPr>
      <w:r w:rsidRPr="17F04849" w:rsidR="4BDC099A">
        <w:rPr>
          <w:sz w:val="32"/>
          <w:szCs w:val="32"/>
        </w:rPr>
        <w:t>Our</w:t>
      </w:r>
      <w:r w:rsidRPr="17F04849" w:rsidR="4BDC099A">
        <w:rPr>
          <w:sz w:val="32"/>
          <w:szCs w:val="32"/>
        </w:rPr>
        <w:t xml:space="preserve"> object </w:t>
      </w:r>
      <w:ins w:author="Author" w:id="988684284">
        <w:r w:rsidRPr="17F04849" w:rsidR="2BF8540D">
          <w:rPr>
            <w:sz w:val="32"/>
            <w:szCs w:val="32"/>
          </w:rPr>
          <w:t xml:space="preserve">is </w:t>
        </w:r>
      </w:ins>
      <w:r w:rsidRPr="17F04849" w:rsidR="4BDC099A">
        <w:rPr>
          <w:sz w:val="32"/>
          <w:szCs w:val="32"/>
        </w:rPr>
        <w:t xml:space="preserve">to propose </w:t>
      </w:r>
      <w:ins w:author="Author" w:id="114084427">
        <w:r w:rsidRPr="17F04849" w:rsidR="042FABE8">
          <w:rPr>
            <w:sz w:val="32"/>
            <w:szCs w:val="32"/>
          </w:rPr>
          <w:t xml:space="preserve">a </w:t>
        </w:r>
        <w:r w:rsidRPr="17F04849" w:rsidR="31C9C401">
          <w:rPr>
            <w:sz w:val="32"/>
            <w:szCs w:val="32"/>
          </w:rPr>
          <w:t xml:space="preserve">new smart beta strategy that </w:t>
        </w:r>
        <w:r w:rsidRPr="17F04849" w:rsidR="5201745A">
          <w:rPr>
            <w:sz w:val="32"/>
            <w:szCs w:val="32"/>
          </w:rPr>
          <w:t>when new stocks are added to S&amp;P 500 components</w:t>
        </w:r>
        <w:r w:rsidRPr="17F04849" w:rsidR="384D4E6E">
          <w:rPr>
            <w:sz w:val="32"/>
            <w:szCs w:val="32"/>
          </w:rPr>
          <w:t>, we invest on those tickets</w:t>
        </w:r>
        <w:r w:rsidRPr="17F04849" w:rsidR="7A0090D0">
          <w:rPr>
            <w:sz w:val="32"/>
            <w:szCs w:val="32"/>
          </w:rPr>
          <w:t xml:space="preserve">. We would like to see what is our strategy different from </w:t>
        </w:r>
        <w:r w:rsidRPr="17F04849" w:rsidR="16228DCC">
          <w:rPr>
            <w:sz w:val="32"/>
            <w:szCs w:val="32"/>
          </w:rPr>
          <w:t>investing SPY at the same time. We</w:t>
        </w:r>
        <w:r w:rsidRPr="17F04849" w:rsidR="3118009E">
          <w:rPr>
            <w:sz w:val="32"/>
            <w:szCs w:val="32"/>
          </w:rPr>
          <w:t xml:space="preserve"> </w:t>
        </w:r>
        <w:r w:rsidRPr="17F04849" w:rsidR="16228DCC">
          <w:rPr>
            <w:sz w:val="32"/>
            <w:szCs w:val="32"/>
          </w:rPr>
          <w:t xml:space="preserve">will </w:t>
        </w:r>
        <w:r w:rsidRPr="17F04849" w:rsidR="16228DCC">
          <w:rPr>
            <w:sz w:val="32"/>
            <w:szCs w:val="32"/>
          </w:rPr>
          <w:t xml:space="preserve">use </w:t>
        </w:r>
        <w:r w:rsidRPr="17F04849" w:rsidR="16228DCC">
          <w:rPr>
            <w:sz w:val="32"/>
            <w:szCs w:val="32"/>
          </w:rPr>
          <w:t>paried</w:t>
        </w:r>
        <w:r w:rsidRPr="17F04849" w:rsidR="16228DCC">
          <w:rPr>
            <w:sz w:val="32"/>
            <w:szCs w:val="32"/>
          </w:rPr>
          <w:t xml:space="preserve"> t-test and paired </w:t>
        </w:r>
        <w:r w:rsidRPr="17F04849" w:rsidR="0399C847">
          <w:rPr>
            <w:sz w:val="32"/>
            <w:szCs w:val="32"/>
          </w:rPr>
          <w:t>wicox</w:t>
        </w:r>
        <w:r w:rsidRPr="17F04849" w:rsidR="0399C847">
          <w:rPr>
            <w:sz w:val="32"/>
            <w:szCs w:val="32"/>
          </w:rPr>
          <w:t xml:space="preserve"> test </w:t>
        </w:r>
        <w:r w:rsidRPr="17F04849" w:rsidR="0182E839">
          <w:rPr>
            <w:sz w:val="32"/>
            <w:szCs w:val="32"/>
          </w:rPr>
          <w:t>to test whether th</w:t>
        </w:r>
        <w:r w:rsidRPr="17F04849" w:rsidR="44226C2C">
          <w:rPr>
            <w:sz w:val="32"/>
            <w:szCs w:val="32"/>
          </w:rPr>
          <w:t xml:space="preserve">e </w:t>
        </w:r>
        <w:r w:rsidRPr="17F04849" w:rsidR="6185D6E5">
          <w:rPr>
            <w:sz w:val="32"/>
            <w:szCs w:val="32"/>
          </w:rPr>
          <w:t xml:space="preserve">1, 3, </w:t>
        </w:r>
        <w:r w:rsidRPr="17F04849" w:rsidR="6185D6E5">
          <w:rPr>
            <w:sz w:val="32"/>
            <w:szCs w:val="32"/>
          </w:rPr>
          <w:t>5 and 10 years</w:t>
        </w:r>
        <w:r w:rsidRPr="17F04849" w:rsidR="6185D6E5">
          <w:rPr>
            <w:sz w:val="32"/>
            <w:szCs w:val="32"/>
          </w:rPr>
          <w:t xml:space="preserve"> </w:t>
        </w:r>
        <w:r w:rsidRPr="17F04849" w:rsidR="5D53358E">
          <w:rPr>
            <w:sz w:val="32"/>
            <w:szCs w:val="32"/>
          </w:rPr>
          <w:t xml:space="preserve">return is different.  </w:t>
        </w:r>
        <w:r w:rsidRPr="17F04849" w:rsidR="0B3469C5">
          <w:rPr>
            <w:sz w:val="32"/>
            <w:szCs w:val="32"/>
          </w:rPr>
          <w:t>W</w:t>
        </w:r>
        <w:r w:rsidRPr="17F04849" w:rsidR="77250B96">
          <w:rPr>
            <w:sz w:val="32"/>
            <w:szCs w:val="32"/>
          </w:rPr>
          <w:t xml:space="preserve">e also like to analyze the </w:t>
        </w:r>
        <w:r w:rsidRPr="17F04849" w:rsidR="44C93FD9">
          <w:rPr>
            <w:sz w:val="32"/>
            <w:szCs w:val="32"/>
          </w:rPr>
          <w:t xml:space="preserve">volatility of the price over time. What’s more, </w:t>
        </w:r>
        <w:r w:rsidRPr="17F04849" w:rsidR="094E54D5">
          <w:rPr>
            <w:sz w:val="32"/>
            <w:szCs w:val="32"/>
          </w:rPr>
          <w:t>we will construct</w:t>
        </w:r>
        <w:r w:rsidRPr="17F04849" w:rsidR="33DC9B3B">
          <w:rPr>
            <w:sz w:val="32"/>
            <w:szCs w:val="32"/>
          </w:rPr>
          <w:t xml:space="preserve"> periodic contribution </w:t>
        </w:r>
        <w:r w:rsidRPr="17F04849" w:rsidR="1AB0B5C5">
          <w:rPr>
            <w:sz w:val="32"/>
            <w:szCs w:val="32"/>
          </w:rPr>
          <w:t>backtest</w:t>
        </w:r>
        <w:r w:rsidRPr="17F04849" w:rsidR="1AB0B5C5">
          <w:rPr>
            <w:sz w:val="32"/>
            <w:szCs w:val="32"/>
          </w:rPr>
          <w:t xml:space="preserve"> </w:t>
        </w:r>
        <w:r w:rsidRPr="17F04849" w:rsidR="094E54D5">
          <w:rPr>
            <w:sz w:val="32"/>
            <w:szCs w:val="32"/>
          </w:rPr>
          <w:t>portfoli</w:t>
        </w:r>
        <w:r w:rsidRPr="17F04849" w:rsidR="79915816">
          <w:rPr>
            <w:sz w:val="32"/>
            <w:szCs w:val="32"/>
          </w:rPr>
          <w:t>os</w:t>
        </w:r>
        <w:r w:rsidRPr="17F04849" w:rsidR="094E54D5">
          <w:rPr>
            <w:sz w:val="32"/>
            <w:szCs w:val="32"/>
          </w:rPr>
          <w:t xml:space="preserve"> based on our str</w:t>
        </w:r>
        <w:r w:rsidRPr="17F04849" w:rsidR="07A4EEE3">
          <w:rPr>
            <w:sz w:val="32"/>
            <w:szCs w:val="32"/>
          </w:rPr>
          <w:t>ategy</w:t>
        </w:r>
        <w:r w:rsidRPr="17F04849" w:rsidR="7DCC02E6">
          <w:rPr>
            <w:sz w:val="32"/>
            <w:szCs w:val="32"/>
          </w:rPr>
          <w:t xml:space="preserve">, </w:t>
        </w:r>
        <w:r w:rsidRPr="17F04849" w:rsidR="674B575C">
          <w:rPr>
            <w:sz w:val="32"/>
            <w:szCs w:val="32"/>
          </w:rPr>
          <w:t xml:space="preserve">in order to analyze and </w:t>
        </w:r>
        <w:r w:rsidRPr="17F04849" w:rsidR="674B575C">
          <w:rPr>
            <w:sz w:val="32"/>
            <w:szCs w:val="32"/>
          </w:rPr>
          <w:t>backtest</w:t>
        </w:r>
        <w:r w:rsidRPr="17F04849" w:rsidR="674B575C">
          <w:rPr>
            <w:sz w:val="32"/>
            <w:szCs w:val="32"/>
          </w:rPr>
          <w:t xml:space="preserve"> portfolio returns, risk characteristics, drawdowns, and rolling returns. Finally, we will get a conclusion that what</w:t>
        </w:r>
        <w:r w:rsidRPr="17F04849" w:rsidR="674B575C">
          <w:rPr>
            <w:sz w:val="32"/>
            <w:szCs w:val="32"/>
          </w:rPr>
          <w:t xml:space="preserve"> the return and risk of our </w:t>
        </w:r>
        <w:r w:rsidRPr="17F04849" w:rsidR="7BBEFD8E">
          <w:rPr>
            <w:sz w:val="32"/>
            <w:szCs w:val="32"/>
          </w:rPr>
          <w:t>strategy compared to SPY</w:t>
        </w:r>
        <w:r w:rsidRPr="17F04849" w:rsidR="33BC8B3A">
          <w:rPr>
            <w:sz w:val="32"/>
            <w:szCs w:val="32"/>
          </w:rPr>
          <w:t xml:space="preserve"> are</w:t>
        </w:r>
        <w:r w:rsidRPr="17F04849" w:rsidR="7BBEFD8E">
          <w:rPr>
            <w:sz w:val="32"/>
            <w:szCs w:val="32"/>
          </w:rPr>
          <w:t xml:space="preserve">. </w:t>
        </w:r>
      </w:ins>
    </w:p>
    <w:p w:rsidR="002732DF" w:rsidP="6BC326E7" w:rsidRDefault="002732DF" w14:paraId="280266A0" w14:textId="4D2A0F4D">
      <w:pPr>
        <w:spacing w:line="480" w:lineRule="auto"/>
        <w:jc w:val="both"/>
        <w:rPr>
          <w:ins w:author="Author" w:id="14"/>
          <w:del w:author="Author" w:id="15"/>
          <w:sz w:val="32"/>
          <w:szCs w:val="32"/>
        </w:rPr>
      </w:pPr>
    </w:p>
    <w:p w:rsidR="002732DF" w:rsidP="6BC326E7" w:rsidRDefault="002732DF" w14:paraId="2664D49D" w14:textId="24BC7D28">
      <w:pPr>
        <w:spacing w:line="480" w:lineRule="auto"/>
        <w:jc w:val="both"/>
        <w:rPr>
          <w:ins w:author="Author" w:id="16"/>
          <w:del w:author="Author" w:id="17"/>
          <w:sz w:val="32"/>
          <w:szCs w:val="32"/>
        </w:rPr>
      </w:pPr>
      <w:del w:author="Author" w:id="18">
        <w:r w:rsidRPr="6BC326E7" w:rsidDel="002732DF">
          <w:rPr>
            <w:sz w:val="32"/>
            <w:szCs w:val="32"/>
          </w:rPr>
          <w:delText xml:space="preserve">a </w:delText>
        </w:r>
      </w:del>
    </w:p>
    <w:p w:rsidR="002732DF" w:rsidP="002732DF" w:rsidRDefault="002732DF" w14:paraId="7434C303" w14:textId="4B2A2D63">
      <w:pPr>
        <w:spacing w:line="480" w:lineRule="auto"/>
        <w:jc w:val="both"/>
        <w:rPr>
          <w:sz w:val="32"/>
          <w:szCs w:val="32"/>
        </w:rPr>
      </w:pPr>
      <w:del w:author="Author" w:id="19">
        <w:r w:rsidRPr="6BC326E7" w:rsidDel="002732DF">
          <w:rPr>
            <w:sz w:val="32"/>
            <w:szCs w:val="32"/>
          </w:rPr>
          <w:delText>model for five and a ten-year return of investment of standard and poor's 500, by applying the analysis on the newest 500 hundred companies who had been added in S&amp;P stocks since "20..-20..", in our model we will be subjected to the comparison between short term 5 years and long term 10 years with the most famous funds object to tracking the S&amp;P 500 index SPY. We will test out the proposed smart beta strategy to determine how the strategy show the difference between short- and long-term investment and how can we help to minimize the investment risk by choosing the right term, in additional we will obtain how the trend behaves; and find the relation in the first five and ten years. </w:delText>
        </w:r>
      </w:del>
    </w:p>
    <w:p w:rsidR="002732DF" w:rsidP="002732DF" w:rsidRDefault="002732DF" w14:paraId="463F29E8" w14:textId="77777777">
      <w:pPr>
        <w:spacing w:line="480" w:lineRule="auto"/>
        <w:jc w:val="both"/>
        <w:rPr>
          <w:sz w:val="32"/>
          <w:szCs w:val="32"/>
        </w:rPr>
      </w:pPr>
    </w:p>
    <w:p w:rsidR="002732DF" w:rsidP="002732DF" w:rsidRDefault="002732DF" w14:paraId="3B7B4B86" w14:textId="77777777">
      <w:pPr>
        <w:spacing w:line="480" w:lineRule="auto"/>
        <w:jc w:val="both"/>
        <w:rPr>
          <w:sz w:val="32"/>
          <w:szCs w:val="32"/>
        </w:rPr>
      </w:pPr>
    </w:p>
    <w:p w:rsidR="002732DF" w:rsidP="002732DF" w:rsidRDefault="002732DF" w14:paraId="3A0FF5F2" w14:textId="77777777">
      <w:pPr>
        <w:spacing w:line="480" w:lineRule="auto"/>
        <w:jc w:val="both"/>
        <w:rPr>
          <w:sz w:val="32"/>
          <w:szCs w:val="32"/>
        </w:rPr>
      </w:pPr>
    </w:p>
    <w:p w:rsidR="002732DF" w:rsidP="002732DF" w:rsidRDefault="002732DF" w14:paraId="513BCD8D" w14:textId="77777777">
      <w:pPr>
        <w:rPr>
          <w:rFonts w:asciiTheme="majorHAnsi" w:hAnsiTheme="majorHAnsi"/>
          <w:b/>
          <w:color w:val="476166" w:themeColor="accent1"/>
          <w:sz w:val="48"/>
          <w:szCs w:val="48"/>
          <w:u w:val="single"/>
        </w:rPr>
      </w:pPr>
      <w:r>
        <w:rPr>
          <w:rFonts w:asciiTheme="majorHAnsi" w:hAnsiTheme="majorHAnsi"/>
          <w:b/>
          <w:color w:val="476166" w:themeColor="accent1"/>
          <w:sz w:val="48"/>
          <w:szCs w:val="48"/>
          <w:u w:val="single"/>
        </w:rPr>
        <w:t>D</w:t>
      </w:r>
      <w:r w:rsidRPr="002732DF">
        <w:rPr>
          <w:rFonts w:asciiTheme="majorHAnsi" w:hAnsiTheme="majorHAnsi"/>
          <w:b/>
          <w:color w:val="476166" w:themeColor="accent1"/>
          <w:sz w:val="48"/>
          <w:szCs w:val="48"/>
          <w:u w:val="single"/>
        </w:rPr>
        <w:t>escription of the dataset</w:t>
      </w:r>
      <w:r>
        <w:rPr>
          <w:rFonts w:asciiTheme="majorHAnsi" w:hAnsiTheme="majorHAnsi"/>
          <w:b/>
          <w:color w:val="476166" w:themeColor="accent1"/>
          <w:sz w:val="48"/>
          <w:szCs w:val="48"/>
          <w:u w:val="single"/>
        </w:rPr>
        <w:t>.</w:t>
      </w:r>
    </w:p>
    <w:p w:rsidR="002732DF" w:rsidP="6BC326E7" w:rsidRDefault="002732DF" w14:paraId="5630AD66" w14:textId="77777777">
      <w:pPr>
        <w:rPr>
          <w:ins w:author="Author" w:id="20"/>
          <w:rFonts w:asciiTheme="majorHAnsi" w:hAnsiTheme="majorHAnsi"/>
          <w:b/>
          <w:bCs/>
          <w:color w:val="476166" w:themeColor="accent1"/>
          <w:sz w:val="48"/>
          <w:szCs w:val="48"/>
          <w:u w:val="single"/>
        </w:rPr>
      </w:pPr>
    </w:p>
    <w:p w:rsidR="5DEA0B40" w:rsidP="6BC326E7" w:rsidRDefault="5DEA0B40" w14:paraId="5249921E" w14:textId="57978736">
      <w:pPr>
        <w:spacing w:after="160" w:line="259" w:lineRule="auto"/>
        <w:rPr>
          <w:ins w:author="Author" w:id="21"/>
          <w:rFonts w:ascii="Calibri" w:hAnsi="Calibri" w:eastAsia="Calibri" w:cs="Calibri"/>
          <w:color w:val="FF0000"/>
          <w:sz w:val="52"/>
          <w:szCs w:val="52"/>
        </w:rPr>
      </w:pPr>
      <w:ins w:author="Author" w:id="22">
        <w:del w:author="Author" w:id="23">
          <w:r w:rsidRPr="6BC326E7" w:rsidDel="5DEA0B40">
            <w:rPr>
              <w:rFonts w:ascii="Calibri" w:hAnsi="Calibri" w:eastAsia="Calibri" w:cs="Calibri"/>
              <w:color w:val="FF0000"/>
              <w:sz w:val="52"/>
              <w:szCs w:val="52"/>
            </w:rPr>
            <w:delText xml:space="preserve">(1) description of the dataset; </w:delText>
          </w:r>
        </w:del>
      </w:ins>
    </w:p>
    <w:p w:rsidR="6BC326E7" w:rsidP="6BC326E7" w:rsidRDefault="6BC326E7" w14:paraId="34080CA0" w14:textId="6092968B">
      <w:pPr>
        <w:spacing w:after="160" w:line="259" w:lineRule="auto"/>
        <w:rPr>
          <w:ins w:author="Author" w:id="24"/>
          <w:del w:author="Author" w:id="25"/>
          <w:rFonts w:ascii="Calibri" w:hAnsi="Calibri" w:eastAsia="Calibri" w:cs="Calibri"/>
          <w:sz w:val="32"/>
          <w:szCs w:val="32"/>
        </w:rPr>
      </w:pPr>
    </w:p>
    <w:p w:rsidR="6691E92A" w:rsidP="6BC326E7" w:rsidRDefault="6691E92A" w14:paraId="492D226D" w14:textId="10F3F8B0">
      <w:pPr>
        <w:spacing w:after="160" w:line="259" w:lineRule="auto"/>
        <w:rPr>
          <w:ins w:author="Author" w:id="26"/>
          <w:del w:author="Author" w:id="27"/>
          <w:rFonts w:ascii="Calibri" w:hAnsi="Calibri" w:eastAsia="Calibri" w:cs="Calibri"/>
          <w:sz w:val="32"/>
          <w:szCs w:val="32"/>
        </w:rPr>
      </w:pPr>
      <w:ins w:author="Author" w:id="28">
        <w:r w:rsidRPr="6BC326E7">
          <w:rPr>
            <w:rFonts w:ascii="Calibri" w:hAnsi="Calibri" w:eastAsia="Calibri" w:cs="Calibri"/>
            <w:sz w:val="32"/>
            <w:szCs w:val="32"/>
          </w:rPr>
          <w:t xml:space="preserve">Table 1 contains the historical-components and changes of S&amp;P500 back to 1957. The column date is the S&amp;P 500 component date. </w:t>
        </w:r>
        <w:commentRangeStart w:id="29"/>
        <w:r w:rsidRPr="6BC326E7">
          <w:rPr>
            <w:rFonts w:ascii="Calibri" w:hAnsi="Calibri" w:eastAsia="Calibri" w:cs="Calibri"/>
            <w:sz w:val="32"/>
            <w:szCs w:val="32"/>
          </w:rPr>
          <w:t>The</w:t>
        </w:r>
      </w:ins>
      <w:commentRangeEnd w:id="29"/>
      <w:r>
        <w:commentReference w:id="29"/>
      </w:r>
      <w:ins w:author="Author" w:id="30">
        <w:r w:rsidRPr="6BC326E7">
          <w:rPr>
            <w:rFonts w:ascii="Calibri" w:hAnsi="Calibri" w:eastAsia="Calibri" w:cs="Calibri"/>
            <w:sz w:val="32"/>
            <w:szCs w:val="32"/>
          </w:rPr>
          <w:t xml:space="preserve"> column name is the name of the company. The column value is the symbol of the ticket.  The variable is the action, add tickets or remove </w:t>
        </w:r>
        <w:proofErr w:type="spellStart"/>
        <w:r w:rsidRPr="6BC326E7">
          <w:rPr>
            <w:rFonts w:ascii="Calibri" w:hAnsi="Calibri" w:eastAsia="Calibri" w:cs="Calibri"/>
            <w:sz w:val="32"/>
            <w:szCs w:val="32"/>
          </w:rPr>
          <w:t>tickets.</w:t>
        </w:r>
      </w:ins>
    </w:p>
    <w:p w:rsidR="6BC326E7" w:rsidP="6BC326E7" w:rsidRDefault="6BC326E7" w14:paraId="635F3835" w14:textId="64465BA3">
      <w:pPr>
        <w:spacing w:after="160" w:line="259" w:lineRule="auto"/>
        <w:rPr>
          <w:ins w:author="Author" w:id="31"/>
          <w:del w:author="Author" w:id="32"/>
          <w:rFonts w:ascii="Calibri" w:hAnsi="Calibri" w:eastAsia="Calibri" w:cs="Calibri"/>
          <w:sz w:val="32"/>
          <w:szCs w:val="32"/>
        </w:rPr>
      </w:pPr>
    </w:p>
    <w:p w:rsidR="250BD1EA" w:rsidP="6BC326E7" w:rsidRDefault="250BD1EA" w14:paraId="20A8CC50" w14:textId="54F814E5">
      <w:pPr>
        <w:spacing w:after="160" w:line="259" w:lineRule="auto"/>
        <w:rPr>
          <w:ins w:author="Author" w:id="33"/>
          <w:del w:author="Author" w:id="34"/>
          <w:rFonts w:ascii="Calibri" w:hAnsi="Calibri" w:eastAsia="Calibri" w:cs="Calibri"/>
          <w:sz w:val="32"/>
          <w:szCs w:val="32"/>
        </w:rPr>
      </w:pPr>
      <w:ins w:author="Author" w:id="35">
        <w:r w:rsidRPr="6BC326E7">
          <w:rPr>
            <w:rFonts w:ascii="Calibri" w:hAnsi="Calibri" w:eastAsia="Calibri" w:cs="Calibri"/>
            <w:sz w:val="32"/>
            <w:szCs w:val="32"/>
          </w:rPr>
          <w:t>We</w:t>
        </w:r>
        <w:proofErr w:type="spellEnd"/>
        <w:r w:rsidRPr="6BC326E7">
          <w:rPr>
            <w:rFonts w:ascii="Calibri" w:hAnsi="Calibri" w:eastAsia="Calibri" w:cs="Calibri"/>
            <w:sz w:val="32"/>
            <w:szCs w:val="32"/>
          </w:rPr>
          <w:t xml:space="preserve"> used R </w:t>
        </w:r>
        <w:proofErr w:type="spellStart"/>
        <w:r w:rsidRPr="6BC326E7">
          <w:rPr>
            <w:rFonts w:ascii="Calibri" w:hAnsi="Calibri" w:eastAsia="Calibri" w:cs="Calibri"/>
            <w:sz w:val="32"/>
            <w:szCs w:val="32"/>
          </w:rPr>
          <w:t>pacage</w:t>
        </w:r>
        <w:proofErr w:type="spellEnd"/>
        <w:r w:rsidRPr="6BC326E7">
          <w:rPr>
            <w:rFonts w:ascii="Calibri" w:hAnsi="Calibri" w:eastAsia="Calibri" w:cs="Calibri"/>
            <w:sz w:val="32"/>
            <w:szCs w:val="32"/>
          </w:rPr>
          <w:t xml:space="preserve"> </w:t>
        </w:r>
        <w:proofErr w:type="spellStart"/>
        <w:r w:rsidRPr="6BC326E7">
          <w:rPr>
            <w:rFonts w:ascii="Calibri" w:hAnsi="Calibri" w:eastAsia="Calibri" w:cs="Calibri"/>
            <w:sz w:val="32"/>
            <w:szCs w:val="32"/>
          </w:rPr>
          <w:t>quantmod</w:t>
        </w:r>
        <w:proofErr w:type="spellEnd"/>
        <w:r w:rsidRPr="6BC326E7">
          <w:rPr>
            <w:rFonts w:ascii="Calibri" w:hAnsi="Calibri" w:eastAsia="Calibri" w:cs="Calibri"/>
            <w:sz w:val="32"/>
            <w:szCs w:val="32"/>
          </w:rPr>
          <w:t xml:space="preserve"> to get the historical price of stocks.</w:t>
        </w:r>
        <w:r w:rsidRPr="6BC326E7" w:rsidR="612F6473">
          <w:rPr>
            <w:rFonts w:ascii="Calibri" w:hAnsi="Calibri" w:eastAsia="Calibri" w:cs="Calibri"/>
            <w:sz w:val="32"/>
            <w:szCs w:val="32"/>
          </w:rPr>
          <w:t xml:space="preserve"> The index is the date and we used </w:t>
        </w:r>
        <w:r w:rsidRPr="6BC326E7" w:rsidR="78AC8524">
          <w:rPr>
            <w:rFonts w:ascii="Calibri" w:hAnsi="Calibri" w:eastAsia="Calibri" w:cs="Calibri"/>
            <w:sz w:val="32"/>
            <w:szCs w:val="32"/>
          </w:rPr>
          <w:t>adjusted price</w:t>
        </w:r>
        <w:r w:rsidRPr="6BC326E7" w:rsidR="612F6473">
          <w:rPr>
            <w:rFonts w:ascii="Calibri" w:hAnsi="Calibri" w:eastAsia="Calibri" w:cs="Calibri"/>
            <w:sz w:val="32"/>
            <w:szCs w:val="32"/>
          </w:rPr>
          <w:t xml:space="preserve"> for analysis. </w:t>
        </w:r>
        <w:r w:rsidRPr="6BC326E7" w:rsidR="652B5B00">
          <w:rPr>
            <w:rFonts w:ascii="Calibri" w:hAnsi="Calibri" w:eastAsia="Calibri" w:cs="Calibri"/>
            <w:sz w:val="32"/>
            <w:szCs w:val="32"/>
          </w:rPr>
          <w:t>Because t</w:t>
        </w:r>
        <w:r w:rsidRPr="6BC326E7" w:rsidR="4651A21D">
          <w:rPr>
            <w:rFonts w:ascii="Calibri" w:hAnsi="Calibri" w:eastAsia="Calibri" w:cs="Calibri"/>
            <w:sz w:val="32"/>
            <w:szCs w:val="32"/>
          </w:rPr>
          <w:t>he adjusted closing price factors in corporate actions, such as stock splits, dividends, and rights offerings</w:t>
        </w:r>
        <w:r w:rsidRPr="6BC326E7" w:rsidR="01A773B2">
          <w:rPr>
            <w:rFonts w:ascii="Calibri" w:hAnsi="Calibri" w:eastAsia="Calibri" w:cs="Calibri"/>
            <w:sz w:val="32"/>
            <w:szCs w:val="32"/>
          </w:rPr>
          <w:t xml:space="preserve">, it can </w:t>
        </w:r>
        <w:r w:rsidRPr="6BC326E7" w:rsidR="5B713A02">
          <w:rPr>
            <w:rFonts w:ascii="Calibri" w:hAnsi="Calibri" w:eastAsia="Calibri" w:cs="Calibri"/>
            <w:sz w:val="32"/>
            <w:szCs w:val="32"/>
          </w:rPr>
          <w:t>reflect</w:t>
        </w:r>
        <w:r w:rsidRPr="6BC326E7" w:rsidR="01A773B2">
          <w:rPr>
            <w:rFonts w:ascii="Calibri" w:hAnsi="Calibri" w:eastAsia="Calibri" w:cs="Calibri"/>
            <w:sz w:val="32"/>
            <w:szCs w:val="32"/>
          </w:rPr>
          <w:t xml:space="preserve"> the truth historical returns</w:t>
        </w:r>
        <w:r w:rsidRPr="6BC326E7" w:rsidR="7743C6EF">
          <w:rPr>
            <w:rFonts w:ascii="Calibri" w:hAnsi="Calibri" w:eastAsia="Calibri" w:cs="Calibri"/>
            <w:sz w:val="32"/>
            <w:szCs w:val="32"/>
          </w:rPr>
          <w:t xml:space="preserve">. </w:t>
        </w:r>
      </w:ins>
    </w:p>
    <w:p w:rsidR="612F6473" w:rsidP="6BC326E7" w:rsidRDefault="612F6473" w14:paraId="7EE18C0D" w14:textId="5210EEA7">
      <w:pPr>
        <w:spacing w:after="160" w:line="259" w:lineRule="auto"/>
        <w:rPr>
          <w:ins w:author="Author" w:id="36"/>
          <w:del w:author="Author" w:id="37"/>
        </w:rPr>
      </w:pPr>
      <w:ins w:author="Author" w:id="402127277">
        <w:r w:rsidR="6F169ADC">
          <w:drawing>
            <wp:inline wp14:editId="01CCF227" wp14:anchorId="69137E63">
              <wp:extent cx="4572000" cy="857250"/>
              <wp:effectExtent l="0" t="0" r="0" b="0"/>
              <wp:docPr id="788456113" name="Picture 788456113" title=""/>
              <wp:cNvGraphicFramePr>
                <a:graphicFrameLocks noChangeAspect="1"/>
              </wp:cNvGraphicFramePr>
              <a:graphic>
                <a:graphicData uri="http://schemas.openxmlformats.org/drawingml/2006/picture">
                  <pic:pic>
                    <pic:nvPicPr>
                      <pic:cNvPr id="0" name="Picture 788456113"/>
                      <pic:cNvPicPr/>
                    </pic:nvPicPr>
                    <pic:blipFill>
                      <a:blip r:embed="R1ff98e9884484b1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857250"/>
                      </a:xfrm>
                      <a:prstGeom prst="rect">
                        <a:avLst/>
                      </a:prstGeom>
                    </pic:spPr>
                  </pic:pic>
                </a:graphicData>
              </a:graphic>
            </wp:inline>
          </w:drawing>
        </w:r>
      </w:ins>
    </w:p>
    <w:p w:rsidR="6BC326E7" w:rsidP="6BC326E7" w:rsidRDefault="6BC326E7" w14:paraId="08CA77D8" w14:textId="276AFC55">
      <w:pPr>
        <w:spacing w:after="160" w:line="259" w:lineRule="auto"/>
        <w:rPr>
          <w:ins w:author="Author" w:id="39"/>
          <w:del w:author="Author" w:id="40"/>
          <w:rFonts w:ascii="Calibri" w:hAnsi="Calibri" w:eastAsia="Calibri" w:cs="Calibri"/>
          <w:color w:val="FF0000"/>
          <w:sz w:val="52"/>
          <w:szCs w:val="52"/>
        </w:rPr>
      </w:pPr>
    </w:p>
    <w:p w:rsidR="5DEA0B40" w:rsidP="6BC326E7" w:rsidRDefault="5DEA0B40" w14:paraId="6F7BCF24" w14:textId="0758B507">
      <w:pPr>
        <w:spacing w:after="160" w:line="259" w:lineRule="auto"/>
        <w:rPr>
          <w:ins w:author="Author" w:id="41"/>
          <w:rFonts w:ascii="Calibri" w:hAnsi="Calibri" w:eastAsia="Calibri" w:cs="Calibri"/>
          <w:color w:val="000000" w:themeColor="text1"/>
          <w:sz w:val="32"/>
          <w:szCs w:val="32"/>
        </w:rPr>
      </w:pPr>
      <w:ins w:author="Author" w:id="42">
        <w:del w:author="Author" w:id="43">
          <w:r w:rsidRPr="6BC326E7" w:rsidDel="5DEA0B40">
            <w:rPr>
              <w:rFonts w:ascii="Calibri" w:hAnsi="Calibri" w:eastAsia="Calibri" w:cs="Calibri"/>
              <w:color w:val="FF0000"/>
              <w:sz w:val="52"/>
              <w:szCs w:val="52"/>
            </w:rPr>
            <w:delText xml:space="preserve"> </w:delText>
          </w:r>
        </w:del>
      </w:ins>
    </w:p>
    <w:p w:rsidR="6BC326E7" w:rsidP="6BC326E7" w:rsidRDefault="6BC326E7" w14:paraId="5D7B274D" w14:textId="688C06C3">
      <w:pPr>
        <w:rPr>
          <w:rFonts w:asciiTheme="majorHAnsi" w:hAnsiTheme="majorHAnsi"/>
          <w:b/>
          <w:bCs/>
          <w:color w:val="476166" w:themeColor="accent1"/>
          <w:sz w:val="48"/>
          <w:szCs w:val="48"/>
          <w:u w:val="single"/>
        </w:rPr>
      </w:pPr>
    </w:p>
    <w:p w:rsidR="001477D7" w:rsidRDefault="001477D7" w14:paraId="2F126300" w14:textId="77777777">
      <w:pPr>
        <w:spacing w:line="480" w:lineRule="exact"/>
        <w:jc w:val="both"/>
        <w:rPr>
          <w:ins w:author="Author" w:id="44"/>
          <w:rFonts w:asciiTheme="majorHAnsi" w:hAnsiTheme="majorHAnsi"/>
          <w:b/>
          <w:bCs/>
          <w:color w:val="476166" w:themeColor="accent1"/>
          <w:sz w:val="48"/>
          <w:szCs w:val="48"/>
          <w:u w:val="single"/>
        </w:rPr>
      </w:pPr>
    </w:p>
    <w:p w:rsidR="001477D7" w:rsidRDefault="001477D7" w14:paraId="3910E242" w14:textId="77777777">
      <w:pPr>
        <w:spacing w:line="480" w:lineRule="exact"/>
        <w:jc w:val="both"/>
        <w:rPr>
          <w:ins w:author="Author" w:id="45"/>
          <w:rFonts w:asciiTheme="majorHAnsi" w:hAnsiTheme="majorHAnsi"/>
          <w:b/>
          <w:bCs/>
          <w:color w:val="476166" w:themeColor="accent1"/>
          <w:sz w:val="48"/>
          <w:szCs w:val="48"/>
          <w:u w:val="single"/>
        </w:rPr>
      </w:pPr>
    </w:p>
    <w:p w:rsidR="001477D7" w:rsidRDefault="001477D7" w14:paraId="335F1835" w14:textId="77777777">
      <w:pPr>
        <w:spacing w:line="480" w:lineRule="exact"/>
        <w:jc w:val="both"/>
        <w:rPr>
          <w:ins w:author="Author" w:id="46"/>
          <w:rFonts w:asciiTheme="majorHAnsi" w:hAnsiTheme="majorHAnsi"/>
          <w:b/>
          <w:bCs/>
          <w:color w:val="476166" w:themeColor="accent1"/>
          <w:sz w:val="48"/>
          <w:szCs w:val="48"/>
          <w:u w:val="single"/>
        </w:rPr>
      </w:pPr>
    </w:p>
    <w:p w:rsidR="002732DF" w:rsidP="6BC326E7" w:rsidRDefault="002732DF" w14:paraId="486A3DF6" w14:textId="57C4C8FB">
      <w:pPr>
        <w:rPr>
          <w:ins w:author="Author" w:id="47"/>
          <w:del w:author="Author" w:id="48"/>
          <w:rFonts w:asciiTheme="majorHAnsi" w:hAnsiTheme="majorHAnsi"/>
          <w:b/>
          <w:bCs/>
          <w:color w:val="476166" w:themeColor="accent1"/>
          <w:sz w:val="48"/>
          <w:szCs w:val="48"/>
          <w:u w:val="single"/>
        </w:rPr>
      </w:pPr>
      <w:r w:rsidRPr="6BC326E7">
        <w:rPr>
          <w:rFonts w:asciiTheme="majorHAnsi" w:hAnsiTheme="majorHAnsi"/>
          <w:b/>
          <w:bCs/>
          <w:color w:val="476166" w:themeColor="accent1"/>
          <w:sz w:val="48"/>
          <w:szCs w:val="48"/>
          <w:u w:val="single"/>
        </w:rPr>
        <w:t>The scientific goals, specific </w:t>
      </w:r>
      <w:proofErr w:type="spellStart"/>
      <w:r w:rsidRPr="6BC326E7">
        <w:rPr>
          <w:rFonts w:asciiTheme="majorHAnsi" w:hAnsiTheme="majorHAnsi"/>
          <w:b/>
          <w:bCs/>
          <w:color w:val="476166" w:themeColor="accent1"/>
          <w:sz w:val="48"/>
          <w:szCs w:val="48"/>
          <w:u w:val="single"/>
        </w:rPr>
        <w:t>hypotheses.</w:t>
      </w:r>
    </w:p>
    <w:p w:rsidR="6BC326E7" w:rsidP="6BC326E7" w:rsidRDefault="6BC326E7" w14:paraId="629D96CC" w14:textId="0186F5A3">
      <w:pPr>
        <w:rPr>
          <w:ins w:author="Author" w:id="49"/>
          <w:del w:author="Author" w:id="50"/>
          <w:rFonts w:asciiTheme="majorHAnsi" w:hAnsiTheme="majorHAnsi"/>
          <w:b/>
          <w:bCs/>
          <w:color w:val="476166" w:themeColor="accent1"/>
          <w:sz w:val="48"/>
          <w:szCs w:val="48"/>
          <w:u w:val="single"/>
        </w:rPr>
      </w:pPr>
    </w:p>
    <w:p w:rsidR="6BC326E7" w:rsidP="6BC326E7" w:rsidRDefault="6BC326E7" w14:paraId="0DE68A9F" w14:textId="166D6E28">
      <w:pPr>
        <w:rPr>
          <w:ins w:author="Author" w:id="51"/>
          <w:del w:author="Author" w:id="52"/>
          <w:rFonts w:asciiTheme="majorHAnsi" w:hAnsiTheme="majorHAnsi"/>
          <w:b/>
          <w:bCs/>
          <w:color w:val="476166" w:themeColor="accent1"/>
          <w:sz w:val="48"/>
          <w:szCs w:val="48"/>
          <w:u w:val="single"/>
        </w:rPr>
      </w:pPr>
    </w:p>
    <w:p w:rsidR="6BC326E7" w:rsidRDefault="6BC326E7" w14:paraId="5FD4867A" w14:textId="7281EBF6">
      <w:pPr>
        <w:jc w:val="both"/>
        <w:rPr>
          <w:ins w:author="Author" w:id="53"/>
          <w:del w:author="Author" w:id="54"/>
        </w:rPr>
        <w:pPrChange w:author="Author" w:id="55">
          <w:pPr/>
        </w:pPrChange>
      </w:pPr>
    </w:p>
    <w:p w:rsidR="4F5DE608" w:rsidRDefault="4F5DE608" w14:paraId="36C4BA22" w14:textId="717A7D52">
      <w:pPr>
        <w:spacing w:line="480" w:lineRule="exact"/>
        <w:jc w:val="both"/>
        <w:rPr>
          <w:ins w:author="Author" w:id="56"/>
        </w:rPr>
        <w:pPrChange w:author="Author" w:id="57">
          <w:pPr/>
        </w:pPrChange>
      </w:pPr>
      <w:ins w:author="Author" w:id="58">
        <w:r w:rsidRPr="6BC326E7">
          <w:rPr>
            <w:rFonts w:ascii="Calibri" w:hAnsi="Calibri" w:eastAsia="Calibri" w:cs="Calibri"/>
          </w:rPr>
          <w:t>Our</w:t>
        </w:r>
        <w:proofErr w:type="spellEnd"/>
        <w:r w:rsidRPr="6BC326E7">
          <w:rPr>
            <w:rFonts w:ascii="Calibri" w:hAnsi="Calibri" w:eastAsia="Calibri" w:cs="Calibri"/>
          </w:rPr>
          <w:t xml:space="preserve"> goals to compare the return </w:t>
        </w:r>
        <w:r w:rsidRPr="6BC326E7" w:rsidR="1105EAAE">
          <w:rPr>
            <w:rFonts w:ascii="Calibri" w:hAnsi="Calibri" w:eastAsia="Calibri" w:cs="Calibri"/>
          </w:rPr>
          <w:t>on</w:t>
        </w:r>
        <w:r w:rsidRPr="6BC326E7">
          <w:rPr>
            <w:rFonts w:ascii="Calibri" w:hAnsi="Calibri" w:eastAsia="Calibri" w:cs="Calibri"/>
          </w:rPr>
          <w:t xml:space="preserve"> investment (</w:t>
        </w:r>
        <w:proofErr w:type="gramStart"/>
        <w:r w:rsidRPr="6BC326E7">
          <w:rPr>
            <w:rFonts w:ascii="Calibri" w:hAnsi="Calibri" w:eastAsia="Calibri" w:cs="Calibri"/>
          </w:rPr>
          <w:t>ROI )</w:t>
        </w:r>
        <w:proofErr w:type="gramEnd"/>
        <w:r w:rsidRPr="6BC326E7">
          <w:rPr>
            <w:rFonts w:ascii="Calibri" w:hAnsi="Calibri" w:eastAsia="Calibri" w:cs="Calibri"/>
          </w:rPr>
          <w:t xml:space="preserve"> and SPY </w:t>
        </w:r>
        <w:r w:rsidRPr="6BC326E7">
          <w:t xml:space="preserve">in the short-term 5 years and the long-term 10 years. </w:t>
        </w:r>
        <w:r w:rsidRPr="6BC326E7">
          <w:rPr>
            <w:rFonts w:ascii="Calibri" w:hAnsi="Calibri" w:eastAsia="Calibri" w:cs="Calibri"/>
          </w:rPr>
          <w:t xml:space="preserve">difference between SPY </w:t>
        </w:r>
        <w:proofErr w:type="gramStart"/>
        <w:r w:rsidRPr="6BC326E7">
          <w:rPr>
            <w:rFonts w:ascii="Calibri" w:hAnsi="Calibri" w:eastAsia="Calibri" w:cs="Calibri"/>
          </w:rPr>
          <w:t>( Null</w:t>
        </w:r>
        <w:proofErr w:type="gramEnd"/>
        <w:r w:rsidRPr="6BC326E7">
          <w:rPr>
            <w:rFonts w:ascii="Calibri" w:hAnsi="Calibri" w:eastAsia="Calibri" w:cs="Calibri"/>
          </w:rPr>
          <w:t xml:space="preserve"> hypotheses </w:t>
        </w:r>
        <w:r w:rsidRPr="6BC326E7">
          <w:t>H</w:t>
        </w:r>
        <w:r w:rsidRPr="6BC326E7">
          <w:rPr>
            <w:vertAlign w:val="subscript"/>
          </w:rPr>
          <w:t xml:space="preserve">0 </w:t>
        </w:r>
        <w:r w:rsidRPr="6BC326E7">
          <w:t>) or there is a difference (Alternative H</w:t>
        </w:r>
        <w:r w:rsidRPr="6BC326E7">
          <w:rPr>
            <w:vertAlign w:val="subscript"/>
          </w:rPr>
          <w:t>A</w:t>
        </w:r>
        <w:r w:rsidRPr="6BC326E7">
          <w:t xml:space="preserve"> ) in return investment.</w:t>
        </w:r>
      </w:ins>
    </w:p>
    <w:p w:rsidR="6BC326E7" w:rsidP="6BC326E7" w:rsidRDefault="6BC326E7" w14:paraId="3030978F" w14:textId="09910655">
      <w:pPr>
        <w:jc w:val="both"/>
        <w:rPr>
          <w:ins w:author="Author" w:id="59"/>
        </w:rPr>
      </w:pPr>
    </w:p>
    <w:p w:rsidR="6BC326E7" w:rsidP="6BC326E7" w:rsidRDefault="6BC326E7" w14:paraId="66F3ABE5" w14:textId="6230669E">
      <w:pPr>
        <w:rPr>
          <w:ins w:author="Author" w:id="60"/>
          <w:rFonts w:asciiTheme="majorHAnsi" w:hAnsiTheme="majorHAnsi"/>
          <w:b/>
          <w:bCs/>
          <w:color w:val="476166" w:themeColor="accent1"/>
          <w:sz w:val="48"/>
          <w:szCs w:val="48"/>
          <w:u w:val="single"/>
        </w:rPr>
      </w:pPr>
    </w:p>
    <w:p w:rsidR="001477D7" w:rsidP="6BC326E7" w:rsidRDefault="001477D7" w14:paraId="75DDB288" w14:textId="4880075E">
      <w:pPr>
        <w:rPr>
          <w:ins w:author="Author" w:id="61"/>
          <w:rFonts w:ascii="SimSun" w:hAnsi="SimSun" w:eastAsia="SimSun" w:cs="SimSun"/>
          <w:b/>
          <w:color w:val="476166" w:themeColor="accent1"/>
          <w:sz w:val="48"/>
          <w:szCs w:val="48"/>
          <w:u w:val="single"/>
        </w:rPr>
      </w:pPr>
      <w:ins w:author="Author" w:id="62">
        <w:r>
          <w:rPr>
            <w:rFonts w:hint="eastAsia" w:ascii="SimSun" w:hAnsi="SimSun" w:eastAsia="SimSun" w:cs="SimSun"/>
            <w:b/>
            <w:color w:val="476166" w:themeColor="accent1"/>
            <w:sz w:val="48"/>
            <w:szCs w:val="48"/>
            <w:u w:val="single"/>
          </w:rPr>
          <w:t>Methods</w:t>
        </w:r>
      </w:ins>
    </w:p>
    <w:p w:rsidR="001477D7" w:rsidP="001477D7" w:rsidRDefault="001477D7" w14:paraId="4E5643C6" w14:textId="28E4FAAC">
      <w:pPr>
        <w:rPr>
          <w:ins w:author="Author" w:id="63"/>
          <w:sz w:val="32"/>
          <w:szCs w:val="32"/>
        </w:rPr>
      </w:pPr>
      <w:ins w:author="Author" w:id="64">
        <w:r w:rsidRPr="6FF95D98">
          <w:rPr>
            <w:sz w:val="32"/>
            <w:szCs w:val="32"/>
          </w:rPr>
          <w:t xml:space="preserve">We used </w:t>
        </w:r>
        <w:r w:rsidRPr="6FF95D98">
          <w:rPr>
            <w:rFonts w:ascii="Calibri" w:hAnsi="Calibri" w:eastAsia="Calibri" w:cs="Calibri"/>
            <w:sz w:val="32"/>
            <w:szCs w:val="32"/>
          </w:rPr>
          <w:t xml:space="preserve">one of the most popular </w:t>
        </w:r>
        <w:r>
          <w:rPr>
            <w:rFonts w:ascii="Calibri" w:hAnsi="Calibri" w:eastAsia="Calibri" w:cs="Calibri"/>
            <w:sz w:val="32"/>
            <w:szCs w:val="32"/>
          </w:rPr>
          <w:t xml:space="preserve">and the oldest </w:t>
        </w:r>
        <w:r w:rsidRPr="6FF95D98">
          <w:rPr>
            <w:rFonts w:ascii="Calibri" w:hAnsi="Calibri" w:eastAsia="Calibri" w:cs="Calibri"/>
            <w:sz w:val="32"/>
            <w:szCs w:val="32"/>
          </w:rPr>
          <w:t xml:space="preserve">funds SPDR S&amp;P 500 ETF </w:t>
        </w:r>
        <w:proofErr w:type="gramStart"/>
        <w:r w:rsidRPr="6FF95D98">
          <w:rPr>
            <w:rFonts w:ascii="Calibri" w:hAnsi="Calibri" w:eastAsia="Calibri" w:cs="Calibri"/>
            <w:sz w:val="32"/>
            <w:szCs w:val="32"/>
          </w:rPr>
          <w:t>Trust  (</w:t>
        </w:r>
        <w:proofErr w:type="gramEnd"/>
        <w:r w:rsidRPr="6FF95D98">
          <w:rPr>
            <w:rFonts w:ascii="Calibri" w:hAnsi="Calibri" w:eastAsia="Calibri" w:cs="Calibri"/>
            <w:sz w:val="32"/>
            <w:szCs w:val="32"/>
          </w:rPr>
          <w:t>SPY)</w:t>
        </w:r>
        <w:r>
          <w:rPr>
            <w:rFonts w:ascii="Calibri" w:hAnsi="Calibri" w:eastAsia="Calibri" w:cs="Calibri"/>
            <w:sz w:val="32"/>
            <w:szCs w:val="32"/>
          </w:rPr>
          <w:t xml:space="preserve"> as benchmark</w:t>
        </w:r>
        <w:r w:rsidRPr="6FF95D98">
          <w:rPr>
            <w:rFonts w:ascii="Calibri" w:hAnsi="Calibri" w:eastAsia="Calibri" w:cs="Calibri"/>
            <w:sz w:val="32"/>
            <w:szCs w:val="32"/>
          </w:rPr>
          <w:t xml:space="preserve">. </w:t>
        </w:r>
        <w:r>
          <w:rPr>
            <w:rFonts w:ascii="Calibri" w:hAnsi="Calibri" w:eastAsia="Calibri" w:cs="Calibri"/>
            <w:sz w:val="32"/>
            <w:szCs w:val="32"/>
          </w:rPr>
          <w:t xml:space="preserve">SPY </w:t>
        </w:r>
        <w:r w:rsidRPr="6FF95D98">
          <w:rPr>
            <w:rFonts w:ascii="Calibri" w:hAnsi="Calibri" w:eastAsia="Calibri" w:cs="Calibri"/>
            <w:sz w:val="32"/>
            <w:szCs w:val="32"/>
          </w:rPr>
          <w:t>was found</w:t>
        </w:r>
        <w:r w:rsidRPr="6FF95D98">
          <w:rPr>
            <w:sz w:val="32"/>
            <w:szCs w:val="32"/>
          </w:rPr>
          <w:t xml:space="preserve"> on Jan 29, 1993. </w:t>
        </w:r>
        <w:r>
          <w:rPr>
            <w:sz w:val="32"/>
            <w:szCs w:val="32"/>
          </w:rPr>
          <w:t>Therefore,</w:t>
        </w:r>
        <w:r w:rsidRPr="6FF95D98">
          <w:rPr>
            <w:sz w:val="32"/>
            <w:szCs w:val="32"/>
          </w:rPr>
          <w:t xml:space="preserve"> we only focus the newly added components after Jan 29, 1993. </w:t>
        </w:r>
      </w:ins>
    </w:p>
    <w:p w:rsidR="001477D7" w:rsidP="001477D7" w:rsidRDefault="001477D7" w14:paraId="73715CD1" w14:textId="6AD99130">
      <w:pPr>
        <w:rPr>
          <w:ins w:author="Author" w:id="65"/>
          <w:sz w:val="32"/>
          <w:szCs w:val="32"/>
        </w:rPr>
      </w:pPr>
    </w:p>
    <w:p w:rsidR="001477D7" w:rsidP="001477D7" w:rsidRDefault="001477D7" w14:paraId="37A3D2CD" w14:textId="39A230C9">
      <w:pPr>
        <w:rPr>
          <w:ins w:author="Author" w:id="66"/>
          <w:sz w:val="40"/>
          <w:szCs w:val="40"/>
        </w:rPr>
      </w:pPr>
      <w:ins w:author="Author" w:id="67">
        <w:r>
          <w:rPr>
            <w:sz w:val="40"/>
            <w:szCs w:val="40"/>
          </w:rPr>
          <w:t xml:space="preserve">Analysis </w:t>
        </w:r>
        <w:r w:rsidR="00583350">
          <w:rPr>
            <w:sz w:val="40"/>
            <w:szCs w:val="40"/>
          </w:rPr>
          <w:t>on</w:t>
        </w:r>
        <w:r>
          <w:rPr>
            <w:sz w:val="40"/>
            <w:szCs w:val="40"/>
          </w:rPr>
          <w:t xml:space="preserve"> </w:t>
        </w:r>
        <w:r w:rsidRPr="6FF95D98">
          <w:rPr>
            <w:sz w:val="40"/>
            <w:szCs w:val="40"/>
          </w:rPr>
          <w:t>One-time investment</w:t>
        </w:r>
      </w:ins>
    </w:p>
    <w:p w:rsidRPr="003B2D18" w:rsidR="001477D7" w:rsidP="003B2D18" w:rsidRDefault="001477D7" w14:paraId="116EDD2F" w14:textId="684ADEC5">
      <w:pPr>
        <w:pStyle w:val="ListParagraph"/>
        <w:rPr>
          <w:ins w:author="Author" w:id="68"/>
          <w:sz w:val="40"/>
          <w:szCs w:val="40"/>
          <w:rPrChange w:author="Author" w:id="69">
            <w:rPr>
              <w:ins w:author="Author" w:id="70"/>
            </w:rPr>
          </w:rPrChange>
        </w:rPr>
        <w:pPrChange w:author="Author" w:id="71">
          <w:pPr/>
        </w:pPrChange>
      </w:pPr>
    </w:p>
    <w:p w:rsidR="001477D7" w:rsidP="003B2D18" w:rsidRDefault="001477D7" w14:paraId="03253E6E" w14:textId="738A9B3C">
      <w:pPr>
        <w:pStyle w:val="ListParagraph"/>
        <w:numPr>
          <w:ilvl w:val="0"/>
          <w:numId w:val="11"/>
        </w:numPr>
        <w:rPr>
          <w:ins w:author="Author" w:id="72"/>
          <w:sz w:val="32"/>
          <w:szCs w:val="32"/>
        </w:rPr>
      </w:pPr>
      <w:ins w:author="Author" w:id="73">
        <w:r>
          <w:rPr>
            <w:sz w:val="32"/>
            <w:szCs w:val="32"/>
          </w:rPr>
          <w:t xml:space="preserve">Find the date the correspond symbols of </w:t>
        </w:r>
        <w:proofErr w:type="spellStart"/>
        <w:r>
          <w:rPr>
            <w:sz w:val="32"/>
            <w:szCs w:val="32"/>
          </w:rPr>
          <w:t>stokcs</w:t>
        </w:r>
        <w:proofErr w:type="spellEnd"/>
        <w:r>
          <w:rPr>
            <w:sz w:val="32"/>
            <w:szCs w:val="32"/>
          </w:rPr>
          <w:t xml:space="preserve"> added to S&amp;P 500 </w:t>
        </w:r>
        <w:r w:rsidR="003B2D18">
          <w:rPr>
            <w:sz w:val="32"/>
            <w:szCs w:val="32"/>
          </w:rPr>
          <w:t>from</w:t>
        </w:r>
        <w:r>
          <w:rPr>
            <w:sz w:val="32"/>
            <w:szCs w:val="32"/>
          </w:rPr>
          <w:t xml:space="preserve"> 1993.</w:t>
        </w:r>
      </w:ins>
    </w:p>
    <w:p w:rsidR="001477D7" w:rsidP="003B2D18" w:rsidRDefault="001477D7" w14:paraId="13B31860" w14:textId="568DFC4F">
      <w:pPr>
        <w:pStyle w:val="ListParagraph"/>
        <w:numPr>
          <w:ilvl w:val="0"/>
          <w:numId w:val="11"/>
        </w:numPr>
        <w:rPr>
          <w:ins w:author="Author" w:id="74"/>
          <w:sz w:val="32"/>
          <w:szCs w:val="32"/>
        </w:rPr>
      </w:pPr>
      <w:ins w:author="Author" w:id="75">
        <w:r>
          <w:rPr>
            <w:sz w:val="32"/>
            <w:szCs w:val="32"/>
          </w:rPr>
          <w:t>Buy the newly add</w:t>
        </w:r>
        <w:r w:rsidR="00583350">
          <w:rPr>
            <w:sz w:val="32"/>
            <w:szCs w:val="32"/>
          </w:rPr>
          <w:t>e</w:t>
        </w:r>
        <w:r>
          <w:rPr>
            <w:sz w:val="32"/>
            <w:szCs w:val="32"/>
          </w:rPr>
          <w:t xml:space="preserve">d stocks and SPY as control at the same time. </w:t>
        </w:r>
      </w:ins>
    </w:p>
    <w:p w:rsidR="001477D7" w:rsidP="003B2D18" w:rsidRDefault="001477D7" w14:paraId="6D0B122B" w14:textId="317672C8">
      <w:pPr>
        <w:pStyle w:val="ListParagraph"/>
        <w:numPr>
          <w:ilvl w:val="0"/>
          <w:numId w:val="11"/>
        </w:numPr>
        <w:rPr>
          <w:ins w:author="Author" w:id="76"/>
          <w:sz w:val="32"/>
          <w:szCs w:val="32"/>
        </w:rPr>
      </w:pPr>
      <w:ins w:author="Author" w:id="77">
        <w:r>
          <w:rPr>
            <w:sz w:val="32"/>
            <w:szCs w:val="32"/>
          </w:rPr>
          <w:t>Calculate the ROI of 1, 3, 5, 10 years return</w:t>
        </w:r>
        <w:r w:rsidR="00583350">
          <w:rPr>
            <w:sz w:val="32"/>
            <w:szCs w:val="32"/>
          </w:rPr>
          <w:t xml:space="preserve"> of those stocks and SPY</w:t>
        </w:r>
        <w:r>
          <w:rPr>
            <w:sz w:val="32"/>
            <w:szCs w:val="32"/>
          </w:rPr>
          <w:t>, respectively. If the date is not a traded day, we move to the next traded day.</w:t>
        </w:r>
      </w:ins>
    </w:p>
    <w:p w:rsidR="001477D7" w:rsidP="003B2D18" w:rsidRDefault="001477D7" w14:paraId="4D8DD522" w14:textId="669EDBA2">
      <w:pPr>
        <w:pStyle w:val="ListParagraph"/>
        <w:numPr>
          <w:ilvl w:val="0"/>
          <w:numId w:val="11"/>
        </w:numPr>
        <w:rPr>
          <w:ins w:author="Author" w:id="78"/>
          <w:sz w:val="32"/>
          <w:szCs w:val="32"/>
        </w:rPr>
      </w:pPr>
      <w:ins w:author="Author" w:id="79">
        <w:r>
          <w:rPr>
            <w:sz w:val="32"/>
            <w:szCs w:val="32"/>
          </w:rPr>
          <w:t xml:space="preserve">We got the paired data of our strategy and SPY’s 1, 3, 5, 10 years return now. Use paired t-test, paired </w:t>
        </w:r>
        <w:proofErr w:type="spellStart"/>
        <w:r>
          <w:rPr>
            <w:sz w:val="32"/>
            <w:szCs w:val="32"/>
          </w:rPr>
          <w:t>wilcox</w:t>
        </w:r>
        <w:proofErr w:type="spellEnd"/>
        <w:r>
          <w:rPr>
            <w:sz w:val="32"/>
            <w:szCs w:val="32"/>
          </w:rPr>
          <w:t xml:space="preserve"> test to test the difference of return also the variance</w:t>
        </w:r>
      </w:ins>
    </w:p>
    <w:p w:rsidR="001477D7" w:rsidP="001477D7" w:rsidRDefault="001477D7" w14:paraId="142B9CF3" w14:textId="422F1B2D">
      <w:pPr>
        <w:rPr>
          <w:ins w:author="Author" w:id="80"/>
          <w:sz w:val="32"/>
          <w:szCs w:val="32"/>
        </w:rPr>
      </w:pPr>
    </w:p>
    <w:p w:rsidR="00583350" w:rsidP="001477D7" w:rsidRDefault="00583350" w14:paraId="24325DAC" w14:textId="3B405E89">
      <w:pPr>
        <w:rPr>
          <w:ins w:author="Author" w:id="81"/>
          <w:sz w:val="32"/>
          <w:szCs w:val="32"/>
        </w:rPr>
      </w:pPr>
    </w:p>
    <w:p w:rsidR="00583350" w:rsidP="00583350" w:rsidRDefault="00583350" w14:paraId="157AF5CA" w14:textId="004DB40F">
      <w:pPr>
        <w:rPr>
          <w:ins w:author="Author" w:id="82"/>
          <w:sz w:val="40"/>
          <w:szCs w:val="40"/>
        </w:rPr>
      </w:pPr>
      <w:ins w:author="Author" w:id="83">
        <w:r>
          <w:rPr>
            <w:sz w:val="40"/>
            <w:szCs w:val="40"/>
          </w:rPr>
          <w:t xml:space="preserve">Analysis on </w:t>
        </w:r>
        <w:r>
          <w:rPr>
            <w:sz w:val="40"/>
            <w:szCs w:val="40"/>
          </w:rPr>
          <w:t>P</w:t>
        </w:r>
        <w:r w:rsidRPr="003B2D18">
          <w:rPr>
            <w:sz w:val="40"/>
            <w:szCs w:val="40"/>
            <w:rPrChange w:author="Author" w:id="84">
              <w:rPr>
                <w:sz w:val="32"/>
                <w:szCs w:val="32"/>
              </w:rPr>
            </w:rPrChange>
          </w:rPr>
          <w:t xml:space="preserve">eriodic </w:t>
        </w:r>
        <w:r>
          <w:rPr>
            <w:sz w:val="40"/>
            <w:szCs w:val="40"/>
          </w:rPr>
          <w:t>C</w:t>
        </w:r>
        <w:r w:rsidRPr="003B2D18">
          <w:rPr>
            <w:sz w:val="40"/>
            <w:szCs w:val="40"/>
            <w:rPrChange w:author="Author" w:id="85">
              <w:rPr>
                <w:sz w:val="32"/>
                <w:szCs w:val="32"/>
              </w:rPr>
            </w:rPrChange>
          </w:rPr>
          <w:t xml:space="preserve">ontribution </w:t>
        </w:r>
        <w:r>
          <w:rPr>
            <w:rFonts w:hint="eastAsia"/>
            <w:sz w:val="40"/>
            <w:szCs w:val="40"/>
          </w:rPr>
          <w:t>B</w:t>
        </w:r>
        <w:r>
          <w:rPr>
            <w:sz w:val="40"/>
            <w:szCs w:val="40"/>
          </w:rPr>
          <w:t>acktrack P</w:t>
        </w:r>
        <w:r w:rsidRPr="003B2D18">
          <w:rPr>
            <w:sz w:val="40"/>
            <w:szCs w:val="40"/>
            <w:rPrChange w:author="Author" w:id="86">
              <w:rPr>
                <w:sz w:val="32"/>
                <w:szCs w:val="32"/>
              </w:rPr>
            </w:rPrChange>
          </w:rPr>
          <w:t>ortfolios</w:t>
        </w:r>
      </w:ins>
    </w:p>
    <w:p w:rsidR="00583350" w:rsidP="003B2D18" w:rsidRDefault="00583350" w14:paraId="3FB6E817" w14:textId="2670C5F6">
      <w:pPr>
        <w:pStyle w:val="ListParagraph"/>
        <w:numPr>
          <w:ilvl w:val="0"/>
          <w:numId w:val="12"/>
        </w:numPr>
        <w:rPr>
          <w:ins w:author="Author" w:id="87"/>
          <w:sz w:val="32"/>
          <w:szCs w:val="32"/>
        </w:rPr>
      </w:pPr>
      <w:ins w:author="Author" w:id="88">
        <w:r>
          <w:rPr>
            <w:sz w:val="32"/>
            <w:szCs w:val="32"/>
          </w:rPr>
          <w:t xml:space="preserve">Find the date the correspond symbols of </w:t>
        </w:r>
        <w:proofErr w:type="spellStart"/>
        <w:r>
          <w:rPr>
            <w:sz w:val="32"/>
            <w:szCs w:val="32"/>
          </w:rPr>
          <w:t>stokcs</w:t>
        </w:r>
        <w:proofErr w:type="spellEnd"/>
        <w:r>
          <w:rPr>
            <w:sz w:val="32"/>
            <w:szCs w:val="32"/>
          </w:rPr>
          <w:t xml:space="preserve"> added to S&amp;P 500 </w:t>
        </w:r>
        <w:r w:rsidR="003B2D18">
          <w:rPr>
            <w:sz w:val="32"/>
            <w:szCs w:val="32"/>
          </w:rPr>
          <w:t>from</w:t>
        </w:r>
        <w:r>
          <w:rPr>
            <w:sz w:val="32"/>
            <w:szCs w:val="32"/>
          </w:rPr>
          <w:t xml:space="preserve"> 1993.</w:t>
        </w:r>
      </w:ins>
    </w:p>
    <w:p w:rsidR="00583350" w:rsidP="003B2D18" w:rsidRDefault="00583350" w14:paraId="66F29790" w14:textId="15F374AC">
      <w:pPr>
        <w:pStyle w:val="ListParagraph"/>
        <w:numPr>
          <w:ilvl w:val="0"/>
          <w:numId w:val="12"/>
        </w:numPr>
        <w:rPr>
          <w:ins w:author="Author" w:id="89"/>
          <w:sz w:val="32"/>
          <w:szCs w:val="32"/>
        </w:rPr>
      </w:pPr>
      <w:ins w:author="Author" w:id="90">
        <w:r>
          <w:rPr>
            <w:sz w:val="32"/>
            <w:szCs w:val="32"/>
          </w:rPr>
          <w:t xml:space="preserve">At every time point, invest same money (e.g. 1000 </w:t>
        </w:r>
        <w:proofErr w:type="spellStart"/>
        <w:r>
          <w:rPr>
            <w:sz w:val="32"/>
            <w:szCs w:val="32"/>
          </w:rPr>
          <w:t>dollors</w:t>
        </w:r>
        <w:proofErr w:type="spellEnd"/>
        <w:r>
          <w:rPr>
            <w:sz w:val="32"/>
            <w:szCs w:val="32"/>
          </w:rPr>
          <w:t>) on</w:t>
        </w:r>
        <w:r>
          <w:rPr>
            <w:sz w:val="32"/>
            <w:szCs w:val="32"/>
          </w:rPr>
          <w:t xml:space="preserve"> the newly add</w:t>
        </w:r>
        <w:r>
          <w:rPr>
            <w:sz w:val="32"/>
            <w:szCs w:val="32"/>
          </w:rPr>
          <w:t>ed</w:t>
        </w:r>
        <w:r>
          <w:rPr>
            <w:sz w:val="32"/>
            <w:szCs w:val="32"/>
          </w:rPr>
          <w:t xml:space="preserve"> stocks and SPY as control at the same time. </w:t>
        </w:r>
      </w:ins>
    </w:p>
    <w:p w:rsidR="003B2D18" w:rsidP="003B2D18" w:rsidRDefault="00583350" w14:paraId="3DDAB157" w14:textId="37A78103">
      <w:pPr>
        <w:pStyle w:val="ListParagraph"/>
        <w:numPr>
          <w:ilvl w:val="0"/>
          <w:numId w:val="12"/>
        </w:numPr>
        <w:rPr>
          <w:ins w:author="Author" w:id="91"/>
          <w:sz w:val="32"/>
          <w:szCs w:val="32"/>
        </w:rPr>
      </w:pPr>
      <w:ins w:author="Author" w:id="92">
        <w:r>
          <w:rPr>
            <w:sz w:val="32"/>
            <w:szCs w:val="32"/>
          </w:rPr>
          <w:lastRenderedPageBreak/>
          <w:t>Get the p</w:t>
        </w:r>
        <w:r w:rsidR="003B2D18">
          <w:rPr>
            <w:sz w:val="32"/>
            <w:szCs w:val="32"/>
          </w:rPr>
          <w:t>ortfolio growth curve of our strategy and SPY until now.</w:t>
        </w:r>
      </w:ins>
    </w:p>
    <w:p w:rsidRPr="003B2D18" w:rsidR="003B2D18" w:rsidP="003B2D18" w:rsidRDefault="003B2D18" w14:paraId="0E385C31" w14:textId="40A2AC79">
      <w:pPr>
        <w:pStyle w:val="ListParagraph"/>
        <w:numPr>
          <w:ilvl w:val="0"/>
          <w:numId w:val="12"/>
        </w:numPr>
        <w:rPr>
          <w:ins w:author="Author" w:id="93"/>
          <w:sz w:val="32"/>
          <w:szCs w:val="32"/>
          <w:rPrChange w:author="Author" w:id="94">
            <w:rPr>
              <w:ins w:author="Author" w:id="95"/>
            </w:rPr>
          </w:rPrChange>
        </w:rPr>
      </w:pPr>
      <w:ins w:author="Author" w:id="96">
        <w:r>
          <w:rPr>
            <w:sz w:val="32"/>
            <w:szCs w:val="32"/>
          </w:rPr>
          <w:t xml:space="preserve">We analyze the total </w:t>
        </w:r>
        <w:r w:rsidRPr="002732DF">
          <w:rPr>
            <w:rFonts w:ascii="Calibri" w:hAnsi="Calibri" w:cs="Calibri"/>
            <w:sz w:val="32"/>
            <w:szCs w:val="32"/>
            <w:shd w:val="clear" w:color="auto" w:fill="FFFFFF"/>
          </w:rPr>
          <w:t>return</w:t>
        </w:r>
        <w:r>
          <w:rPr>
            <w:rFonts w:ascii="Calibri" w:hAnsi="Calibri" w:cs="Calibri"/>
            <w:sz w:val="32"/>
            <w:szCs w:val="32"/>
            <w:shd w:val="clear" w:color="auto" w:fill="FFFFFF"/>
          </w:rPr>
          <w:t xml:space="preserve">s, standard deviation of monthly return, yearly returns to </w:t>
        </w:r>
        <w:r w:rsidR="0026347A">
          <w:rPr>
            <w:rFonts w:ascii="Calibri" w:hAnsi="Calibri" w:cs="Calibri"/>
            <w:sz w:val="32"/>
            <w:szCs w:val="32"/>
            <w:shd w:val="clear" w:color="auto" w:fill="FFFFFF"/>
          </w:rPr>
          <w:t>reveal</w:t>
        </w:r>
        <w:del w:author="Author" w:id="97">
          <w:r w:rsidDel="0026347A">
            <w:rPr>
              <w:rFonts w:ascii="Calibri" w:hAnsi="Calibri" w:cs="Calibri"/>
              <w:sz w:val="32"/>
              <w:szCs w:val="32"/>
              <w:shd w:val="clear" w:color="auto" w:fill="FFFFFF"/>
            </w:rPr>
            <w:delText>compare</w:delText>
          </w:r>
        </w:del>
        <w:r>
          <w:rPr>
            <w:rFonts w:ascii="Calibri" w:hAnsi="Calibri" w:cs="Calibri"/>
            <w:sz w:val="32"/>
            <w:szCs w:val="32"/>
            <w:shd w:val="clear" w:color="auto" w:fill="FFFFFF"/>
          </w:rPr>
          <w:t xml:space="preserve"> the risks. </w:t>
        </w:r>
      </w:ins>
    </w:p>
    <w:p w:rsidR="001477D7" w:rsidDel="001477D7" w:rsidP="6BC326E7" w:rsidRDefault="001477D7" w14:paraId="6F0B7E17" w14:textId="77777777">
      <w:pPr>
        <w:rPr>
          <w:del w:author="Author" w:id="98"/>
          <w:rFonts w:asciiTheme="majorHAnsi" w:hAnsiTheme="majorHAnsi"/>
          <w:b/>
          <w:bCs/>
          <w:color w:val="476166" w:themeColor="accent1"/>
          <w:sz w:val="48"/>
          <w:szCs w:val="48"/>
          <w:u w:val="single"/>
        </w:rPr>
      </w:pPr>
    </w:p>
    <w:p w:rsidR="002732DF" w:rsidP="002732DF" w:rsidRDefault="002732DF" w14:paraId="61829076" w14:textId="77777777">
      <w:pPr>
        <w:rPr>
          <w:rFonts w:asciiTheme="majorHAnsi" w:hAnsiTheme="majorHAnsi"/>
          <w:b/>
          <w:color w:val="476166" w:themeColor="accent1"/>
          <w:sz w:val="48"/>
          <w:szCs w:val="48"/>
          <w:u w:val="single"/>
        </w:rPr>
      </w:pPr>
    </w:p>
    <w:p w:rsidRPr="002732DF" w:rsidR="002732DF" w:rsidP="6BC326E7" w:rsidRDefault="002732DF" w14:paraId="1831E802" w14:textId="5B671889">
      <w:pPr>
        <w:rPr>
          <w:ins w:author="Author" w:id="99"/>
          <w:rFonts w:asciiTheme="majorHAnsi" w:hAnsiTheme="majorHAnsi"/>
          <w:b/>
          <w:bCs/>
          <w:color w:val="476166" w:themeColor="accent1"/>
          <w:sz w:val="48"/>
          <w:szCs w:val="48"/>
          <w:u w:val="single"/>
        </w:rPr>
      </w:pPr>
      <w:r w:rsidRPr="6BC326E7">
        <w:rPr>
          <w:rFonts w:asciiTheme="majorHAnsi" w:hAnsiTheme="majorHAnsi"/>
          <w:b/>
          <w:bCs/>
          <w:color w:val="476166" w:themeColor="accent1"/>
          <w:sz w:val="48"/>
          <w:szCs w:val="48"/>
          <w:u w:val="single"/>
        </w:rPr>
        <w:t>Preliminary plots</w:t>
      </w:r>
      <w:ins w:author="Author" w:id="100">
        <w:r w:rsidRPr="6BC326E7" w:rsidR="09F67924">
          <w:rPr>
            <w:rFonts w:asciiTheme="majorHAnsi" w:hAnsiTheme="majorHAnsi"/>
            <w:b/>
            <w:bCs/>
            <w:color w:val="476166" w:themeColor="accent1"/>
            <w:sz w:val="48"/>
            <w:szCs w:val="48"/>
            <w:u w:val="single"/>
          </w:rPr>
          <w:t>:</w:t>
        </w:r>
      </w:ins>
    </w:p>
    <w:p w:rsidRPr="002732DF" w:rsidR="002732DF" w:rsidP="6BC326E7" w:rsidRDefault="002732DF" w14:paraId="7DB4D469" w14:textId="444371C2">
      <w:pPr>
        <w:rPr>
          <w:rFonts w:asciiTheme="majorHAnsi" w:hAnsiTheme="majorHAnsi"/>
          <w:b/>
          <w:bCs/>
          <w:color w:val="476166" w:themeColor="accent1"/>
          <w:sz w:val="48"/>
          <w:szCs w:val="48"/>
          <w:u w:val="single"/>
        </w:rPr>
      </w:pPr>
      <w:del w:author="Author" w:id="748253305">
        <w:r w:rsidRPr="17F04849" w:rsidDel="4BDC099A">
          <w:rPr>
            <w:rFonts w:ascii="Century Gothic" w:hAnsi="Century Gothic" w:asciiTheme="majorAscii" w:hAnsiTheme="majorAscii"/>
            <w:b w:val="1"/>
            <w:bCs w:val="1"/>
            <w:color w:val="476166" w:themeColor="accent1" w:themeTint="FF" w:themeShade="FF"/>
            <w:sz w:val="48"/>
            <w:szCs w:val="48"/>
            <w:u w:val="single"/>
          </w:rPr>
          <w:delText>.</w:delText>
        </w:r>
      </w:del>
      <w:ins w:author="Author" w:id="804018656">
        <w:r w:rsidR="6050F4F8">
          <w:drawing>
            <wp:inline wp14:editId="0362F5BF" wp14:anchorId="61E3AF24">
              <wp:extent cx="4572000" cy="4495800"/>
              <wp:effectExtent l="0" t="0" r="0" b="0"/>
              <wp:docPr id="768597871" name="Picture 768597871" title=""/>
              <wp:cNvGraphicFramePr>
                <a:graphicFrameLocks noChangeAspect="1"/>
              </wp:cNvGraphicFramePr>
              <a:graphic>
                <a:graphicData uri="http://schemas.openxmlformats.org/drawingml/2006/picture">
                  <pic:pic>
                    <pic:nvPicPr>
                      <pic:cNvPr id="0" name="Picture 768597871"/>
                      <pic:cNvPicPr/>
                    </pic:nvPicPr>
                    <pic:blipFill>
                      <a:blip r:embed="Rc3f5de9c56064bd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495800"/>
                      </a:xfrm>
                      <a:prstGeom prst="rect">
                        <a:avLst/>
                      </a:prstGeom>
                    </pic:spPr>
                  </pic:pic>
                </a:graphicData>
              </a:graphic>
            </wp:inline>
          </w:drawing>
        </w:r>
      </w:ins>
    </w:p>
    <w:p w:rsidR="002732DF" w:rsidP="6BC326E7" w:rsidRDefault="64171285" w14:paraId="36C18C2E" w14:textId="2DC90C5E">
      <w:pPr>
        <w:spacing w:after="160" w:line="259" w:lineRule="auto"/>
        <w:rPr>
          <w:ins w:author="Author" w:id="103"/>
          <w:rFonts w:ascii="Calibri" w:hAnsi="Calibri" w:eastAsia="Calibri" w:cs="Calibri"/>
          <w:color w:val="000000" w:themeColor="text1"/>
          <w:sz w:val="36"/>
          <w:szCs w:val="36"/>
        </w:rPr>
      </w:pPr>
      <w:ins w:author="Author" w:id="918873417">
        <w:r w:rsidR="374CEA7A">
          <w:drawing>
            <wp:inline wp14:editId="15610B15" wp14:anchorId="5080F52C">
              <wp:extent cx="4572000" cy="4495800"/>
              <wp:effectExtent l="0" t="0" r="0" b="0"/>
              <wp:docPr id="1542035505" name="Picture 1542035505" title=""/>
              <wp:cNvGraphicFramePr>
                <a:graphicFrameLocks noChangeAspect="1"/>
              </wp:cNvGraphicFramePr>
              <a:graphic>
                <a:graphicData uri="http://schemas.openxmlformats.org/drawingml/2006/picture">
                  <pic:pic>
                    <pic:nvPicPr>
                      <pic:cNvPr id="0" name="Picture 1542035505"/>
                      <pic:cNvPicPr/>
                    </pic:nvPicPr>
                    <pic:blipFill>
                      <a:blip r:embed="Rb0eea273dc3646a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495800"/>
                      </a:xfrm>
                      <a:prstGeom prst="rect">
                        <a:avLst/>
                      </a:prstGeom>
                    </pic:spPr>
                  </pic:pic>
                </a:graphicData>
              </a:graphic>
            </wp:inline>
          </w:drawing>
        </w:r>
        <w:r w:rsidR="374CEA7A">
          <w:drawing>
            <wp:inline wp14:editId="3D37E39C" wp14:anchorId="1A8F4B08">
              <wp:extent cx="4572000" cy="4495800"/>
              <wp:effectExtent l="0" t="0" r="0" b="0"/>
              <wp:docPr id="1112762501" name="Picture 1112762501" title=""/>
              <wp:cNvGraphicFramePr>
                <a:graphicFrameLocks noChangeAspect="1"/>
              </wp:cNvGraphicFramePr>
              <a:graphic>
                <a:graphicData uri="http://schemas.openxmlformats.org/drawingml/2006/picture">
                  <pic:pic>
                    <pic:nvPicPr>
                      <pic:cNvPr id="0" name="Picture 1112762501"/>
                      <pic:cNvPicPr/>
                    </pic:nvPicPr>
                    <pic:blipFill>
                      <a:blip r:embed="R538da132d9aa427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495800"/>
                      </a:xfrm>
                      <a:prstGeom prst="rect">
                        <a:avLst/>
                      </a:prstGeom>
                    </pic:spPr>
                  </pic:pic>
                </a:graphicData>
              </a:graphic>
            </wp:inline>
          </w:drawing>
        </w:r>
      </w:ins>
    </w:p>
    <w:p w:rsidR="002732DF" w:rsidP="6BC326E7" w:rsidRDefault="5507EBD9" w14:paraId="1BBFB653" w14:textId="22045EEA">
      <w:pPr>
        <w:spacing w:after="160" w:line="259" w:lineRule="auto"/>
        <w:rPr>
          <w:ins w:author="Author" w:id="105"/>
          <w:rFonts w:ascii="Calibri" w:hAnsi="Calibri" w:eastAsia="Calibri" w:cs="Calibri"/>
          <w:color w:val="000000" w:themeColor="text1"/>
          <w:sz w:val="22"/>
          <w:szCs w:val="22"/>
        </w:rPr>
      </w:pPr>
      <w:ins w:author="Author" w:id="489391870">
        <w:r w:rsidR="0C9207BA">
          <w:drawing>
            <wp:inline wp14:editId="584242F5" wp14:anchorId="1125C531">
              <wp:extent cx="5943600" cy="3962400"/>
              <wp:effectExtent l="0" t="0" r="0" b="0"/>
              <wp:docPr id="1304218088" name="Picture 1304218088" title=""/>
              <wp:cNvGraphicFramePr>
                <a:graphicFrameLocks noChangeAspect="1"/>
              </wp:cNvGraphicFramePr>
              <a:graphic>
                <a:graphicData uri="http://schemas.openxmlformats.org/drawingml/2006/picture">
                  <pic:pic>
                    <pic:nvPicPr>
                      <pic:cNvPr id="0" name="Picture 1304218088"/>
                      <pic:cNvPicPr/>
                    </pic:nvPicPr>
                    <pic:blipFill>
                      <a:blip r:embed="Re33a2e3f2b5240a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962400"/>
                      </a:xfrm>
                      <a:prstGeom prst="rect">
                        <a:avLst/>
                      </a:prstGeom>
                    </pic:spPr>
                  </pic:pic>
                </a:graphicData>
              </a:graphic>
            </wp:inline>
          </w:drawing>
        </w:r>
      </w:ins>
    </w:p>
    <w:p w:rsidR="002732DF" w:rsidP="6BC326E7" w:rsidRDefault="5507EBD9" w14:paraId="25E4AAAD" w14:textId="37014048">
      <w:pPr>
        <w:spacing w:after="160" w:line="259" w:lineRule="auto"/>
        <w:rPr>
          <w:ins w:author="Author" w:id="107"/>
          <w:rFonts w:ascii="Calibri" w:hAnsi="Calibri" w:eastAsia="Calibri" w:cs="Calibri"/>
          <w:color w:val="000000" w:themeColor="text1"/>
          <w:sz w:val="36"/>
          <w:szCs w:val="36"/>
        </w:rPr>
      </w:pPr>
      <w:r w:rsidRPr="6BC326E7">
        <w:rPr>
          <w:rFonts w:ascii="Calibri" w:hAnsi="Calibri" w:eastAsia="Calibri" w:cs="Calibri"/>
          <w:i/>
          <w:iCs/>
          <w:color w:val="000000" w:themeColor="text1"/>
          <w:sz w:val="36"/>
          <w:szCs w:val="36"/>
        </w:rPr>
        <w:t>Figure 1, Historical Price of SPY since it was founded.</w:t>
      </w:r>
    </w:p>
    <w:p w:rsidR="002732DF" w:rsidP="6BC326E7" w:rsidRDefault="002732DF" w14:paraId="2868764B" w14:textId="686F9D5B">
      <w:pPr>
        <w:spacing w:after="160" w:line="259" w:lineRule="auto"/>
        <w:rPr>
          <w:ins w:author="Author" w:id="108"/>
          <w:rFonts w:ascii="Calibri" w:hAnsi="Calibri" w:eastAsia="Calibri" w:cs="Calibri"/>
          <w:color w:val="000000" w:themeColor="text1"/>
          <w:sz w:val="36"/>
          <w:szCs w:val="36"/>
        </w:rPr>
      </w:pPr>
    </w:p>
    <w:p w:rsidR="002732DF" w:rsidP="6BC326E7" w:rsidRDefault="002732DF" w14:paraId="0C270321" w14:textId="2A66A8F6">
      <w:pPr>
        <w:spacing w:after="160" w:line="259" w:lineRule="auto"/>
        <w:rPr>
          <w:ins w:author="Author" w:id="109"/>
          <w:rFonts w:ascii="Calibri" w:hAnsi="Calibri" w:eastAsia="Calibri" w:cs="Calibri"/>
          <w:color w:val="000000" w:themeColor="text1"/>
          <w:sz w:val="22"/>
          <w:szCs w:val="22"/>
        </w:rPr>
      </w:pPr>
    </w:p>
    <w:p w:rsidR="002732DF" w:rsidP="6BC326E7" w:rsidRDefault="5507EBD9" w14:paraId="4A6F0319" w14:textId="021BE9A4">
      <w:pPr>
        <w:spacing w:after="160" w:line="259" w:lineRule="auto"/>
        <w:rPr>
          <w:ins w:author="Author" w:id="110"/>
          <w:rFonts w:ascii="Calibri" w:hAnsi="Calibri" w:eastAsia="Calibri" w:cs="Calibri"/>
          <w:color w:val="000000" w:themeColor="text1"/>
          <w:sz w:val="22"/>
          <w:szCs w:val="22"/>
        </w:rPr>
      </w:pPr>
      <w:ins w:author="Author" w:id="179693612">
        <w:del w:author="Author" w:id="108709428">
          <w:r w:rsidR="0C9207BA">
            <w:drawing>
              <wp:inline wp14:editId="26A17CFB" wp14:anchorId="28D01752">
                <wp:extent cx="6086475" cy="3209925"/>
                <wp:effectExtent l="0" t="0" r="0" b="0"/>
                <wp:docPr id="4" name="Picture 4" title=""/>
                <wp:cNvGraphicFramePr>
                  <a:graphicFrameLocks noChangeAspect="1"/>
                </wp:cNvGraphicFramePr>
                <a:graphic>
                  <a:graphicData uri="http://schemas.openxmlformats.org/drawingml/2006/picture">
                    <pic:pic>
                      <pic:nvPicPr>
                        <pic:cNvPr id="0" name="Picture 4"/>
                        <pic:cNvPicPr/>
                      </pic:nvPicPr>
                      <pic:blipFill>
                        <a:blip r:embed="R91752c9c49ce4e9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86475" cy="3209925"/>
                        </a:xfrm>
                        <a:prstGeom prst="rect">
                          <a:avLst/>
                        </a:prstGeom>
                      </pic:spPr>
                    </pic:pic>
                  </a:graphicData>
                </a:graphic>
              </wp:inline>
            </w:drawing>
          </w:r>
        </w:del>
      </w:ins>
    </w:p>
    <w:p w:rsidR="002732DF" w:rsidP="6BC326E7" w:rsidRDefault="002732DF" w14:paraId="777BDE58" w14:textId="6AC02F4F">
      <w:pPr>
        <w:spacing w:after="160" w:line="259" w:lineRule="auto"/>
        <w:rPr>
          <w:ins w:author="Author" w:id="113"/>
          <w:del w:author="Author" w:id="114"/>
          <w:rFonts w:ascii="Calibri" w:hAnsi="Calibri" w:eastAsia="Calibri" w:cs="Calibri"/>
          <w:color w:val="000000" w:themeColor="text1"/>
          <w:sz w:val="36"/>
          <w:szCs w:val="36"/>
        </w:rPr>
      </w:pPr>
      <w:ins w:author="Author" w:id="115">
        <w:del w:author="Author" w:id="116">
          <w:r w:rsidRPr="6BC326E7" w:rsidDel="5507EBD9">
            <w:rPr>
              <w:rFonts w:ascii="Calibri" w:hAnsi="Calibri" w:eastAsia="Calibri" w:cs="Calibri"/>
              <w:i/>
              <w:iCs/>
              <w:color w:val="000000" w:themeColor="text1"/>
              <w:sz w:val="36"/>
              <w:szCs w:val="36"/>
            </w:rPr>
            <w:delText xml:space="preserve">Figure 2, 9 years cumulative return of 5 hedge funds and Vanguard's S&amp;P 500 Admiral fund (Source: </w:delText>
          </w:r>
        </w:del>
        <w:r>
          <w:fldChar w:fldCharType="begin"/>
        </w:r>
        <w:r>
          <w:instrText xml:space="preserve">HYPERLINK "http://www.berkshirehathaway.com/letters/2016ltr.pdf" </w:instrText>
        </w:r>
        <w:r>
          <w:fldChar w:fldCharType="separate"/>
        </w:r>
        <w:del w:author="Author" w:id="117">
          <w:r w:rsidRPr="6BC326E7" w:rsidDel="5507EBD9">
            <w:rPr>
              <w:rStyle w:val="Hyperlink"/>
              <w:rFonts w:ascii="Calibri" w:hAnsi="Calibri" w:eastAsia="Calibri" w:cs="Calibri"/>
              <w:i/>
              <w:iCs/>
              <w:color w:val="0563C1"/>
              <w:sz w:val="36"/>
              <w:szCs w:val="36"/>
            </w:rPr>
            <w:delText>BRK 2016 letter</w:delText>
          </w:r>
        </w:del>
        <w:r>
          <w:fldChar w:fldCharType="end"/>
        </w:r>
        <w:del w:author="Author" w:id="118">
          <w:r w:rsidRPr="6BC326E7" w:rsidDel="5507EBD9">
            <w:rPr>
              <w:rFonts w:ascii="Calibri" w:hAnsi="Calibri" w:eastAsia="Calibri" w:cs="Calibri"/>
              <w:i/>
              <w:iCs/>
              <w:color w:val="000000" w:themeColor="text1"/>
              <w:sz w:val="36"/>
              <w:szCs w:val="36"/>
            </w:rPr>
            <w:delText>)</w:delText>
          </w:r>
        </w:del>
      </w:ins>
    </w:p>
    <w:p w:rsidR="002732DF" w:rsidP="6BC326E7" w:rsidRDefault="002732DF" w14:paraId="2BA226A1" w14:textId="75AC8245">
      <w:pPr>
        <w:rPr>
          <w:del w:author="Author" w:id="119"/>
          <w:rFonts w:asciiTheme="majorHAnsi" w:hAnsiTheme="majorHAnsi"/>
          <w:b/>
          <w:bCs/>
          <w:color w:val="476166" w:themeColor="accent1"/>
          <w:sz w:val="48"/>
          <w:szCs w:val="48"/>
          <w:u w:val="single"/>
        </w:rPr>
      </w:pPr>
    </w:p>
    <w:p w:rsidRPr="002732DF" w:rsidR="002732DF" w:rsidP="6BC326E7" w:rsidRDefault="002732DF" w14:paraId="116FD7D0" w14:textId="77777777">
      <w:pPr>
        <w:rPr>
          <w:ins w:author="Author" w:id="120"/>
          <w:del w:author="Author" w:id="121"/>
          <w:rFonts w:asciiTheme="majorHAnsi" w:hAnsiTheme="majorHAnsi"/>
          <w:b/>
          <w:bCs/>
          <w:color w:val="476166" w:themeColor="accent1"/>
          <w:sz w:val="48"/>
          <w:szCs w:val="48"/>
          <w:u w:val="single"/>
        </w:rPr>
      </w:pPr>
      <w:r w:rsidRPr="6BC326E7">
        <w:rPr>
          <w:rFonts w:asciiTheme="majorHAnsi" w:hAnsiTheme="majorHAnsi"/>
          <w:b/>
          <w:bCs/>
          <w:color w:val="476166" w:themeColor="accent1"/>
          <w:sz w:val="48"/>
          <w:szCs w:val="48"/>
          <w:u w:val="single"/>
        </w:rPr>
        <w:t xml:space="preserve">Plan for analysis and </w:t>
      </w:r>
      <w:proofErr w:type="spellStart"/>
      <w:r w:rsidRPr="6BC326E7">
        <w:rPr>
          <w:rFonts w:asciiTheme="majorHAnsi" w:hAnsiTheme="majorHAnsi"/>
          <w:b/>
          <w:bCs/>
          <w:color w:val="476166" w:themeColor="accent1"/>
          <w:sz w:val="48"/>
          <w:szCs w:val="48"/>
          <w:u w:val="single"/>
        </w:rPr>
        <w:t>modeling.</w:t>
      </w:r>
    </w:p>
    <w:p w:rsidR="6BC326E7" w:rsidP="6BC326E7" w:rsidRDefault="6BC326E7" w14:paraId="435FE54D" w14:textId="78B41F44">
      <w:pPr>
        <w:rPr>
          <w:ins w:author="Author" w:id="122"/>
          <w:del w:author="Author" w:id="123"/>
          <w:rFonts w:asciiTheme="majorHAnsi" w:hAnsiTheme="majorHAnsi"/>
          <w:b/>
          <w:bCs/>
          <w:color w:val="476166" w:themeColor="accent1"/>
          <w:sz w:val="48"/>
          <w:szCs w:val="48"/>
          <w:u w:val="single"/>
        </w:rPr>
      </w:pPr>
    </w:p>
    <w:p w:rsidR="37661C92" w:rsidP="6BC326E7" w:rsidRDefault="37661C92" w14:paraId="3B16CB75" w14:textId="108B68EB">
      <w:pPr>
        <w:spacing w:after="160" w:line="259" w:lineRule="auto"/>
        <w:rPr>
          <w:ins w:author="Author" w:id="124"/>
          <w:rFonts w:ascii="Century Gothic" w:hAnsi="Century Gothic" w:eastAsia="Century Gothic" w:cs="Century Gothic"/>
          <w:color w:val="0000FF"/>
          <w:sz w:val="32"/>
          <w:szCs w:val="32"/>
        </w:rPr>
      </w:pPr>
      <w:ins w:author="Author" w:id="125">
        <w:r w:rsidRPr="6BC326E7">
          <w:rPr>
            <w:rFonts w:ascii="SimSun" w:hAnsi="SimSun" w:eastAsia="SimSun" w:cs="SimSun"/>
            <w:color w:val="0000FF"/>
            <w:sz w:val="32"/>
            <w:szCs w:val="32"/>
          </w:rPr>
          <w:t>Our</w:t>
        </w:r>
        <w:proofErr w:type="spellEnd"/>
        <w:r w:rsidRPr="6BC326E7">
          <w:rPr>
            <w:rFonts w:ascii="SimSun" w:hAnsi="SimSun" w:eastAsia="SimSun" w:cs="SimSun"/>
            <w:color w:val="0000FF"/>
            <w:sz w:val="32"/>
            <w:szCs w:val="32"/>
          </w:rPr>
          <w:t xml:space="preserve"> plan</w:t>
        </w:r>
        <w:r w:rsidRPr="6BC326E7">
          <w:rPr>
            <w:rFonts w:ascii="Century Gothic" w:hAnsi="Century Gothic" w:eastAsia="Century Gothic" w:cs="Century Gothic"/>
            <w:color w:val="0000FF"/>
            <w:sz w:val="32"/>
            <w:szCs w:val="32"/>
          </w:rPr>
          <w:t xml:space="preserve"> may use the test methods we covered in class</w:t>
        </w:r>
        <w:r w:rsidRPr="6BC326E7">
          <w:rPr>
            <w:rFonts w:ascii="SimSun" w:hAnsi="SimSun" w:eastAsia="SimSun" w:cs="SimSun"/>
            <w:color w:val="0000FF"/>
            <w:sz w:val="32"/>
            <w:szCs w:val="32"/>
          </w:rPr>
          <w:t>. Firstly, we may compare these statistics—</w:t>
        </w:r>
        <w:r w:rsidRPr="6BC326E7">
          <w:rPr>
            <w:rFonts w:ascii="Century Gothic" w:hAnsi="Century Gothic" w:eastAsia="Century Gothic" w:cs="Century Gothic"/>
            <w:color w:val="0000FF"/>
            <w:sz w:val="32"/>
            <w:szCs w:val="32"/>
          </w:rPr>
          <w:t xml:space="preserve">mean, weighted mean, median, quantile, variance, standard deviation, and covariance. Secondly, we will do the work related to hypothesis tests. For distribution function, we may use </w:t>
        </w:r>
        <w:proofErr w:type="spellStart"/>
        <w:r w:rsidRPr="6BC326E7">
          <w:rPr>
            <w:rFonts w:ascii="Century Gothic" w:hAnsi="Century Gothic" w:eastAsia="Century Gothic" w:cs="Century Gothic"/>
            <w:color w:val="000000" w:themeColor="text1"/>
            <w:sz w:val="32"/>
            <w:szCs w:val="32"/>
          </w:rPr>
          <w:t>shapiro</w:t>
        </w:r>
        <w:proofErr w:type="spellEnd"/>
        <w:r w:rsidRPr="6BC326E7">
          <w:rPr>
            <w:rFonts w:ascii="Century Gothic" w:hAnsi="Century Gothic" w:eastAsia="Century Gothic" w:cs="Century Gothic"/>
            <w:color w:val="0000FF"/>
            <w:sz w:val="32"/>
            <w:szCs w:val="32"/>
          </w:rPr>
          <w:t xml:space="preserve"> test and chi-square test. For mean and </w:t>
        </w:r>
        <w:proofErr w:type="spellStart"/>
        <w:r w:rsidRPr="6BC326E7">
          <w:rPr>
            <w:rFonts w:ascii="Century Gothic" w:hAnsi="Century Gothic" w:eastAsia="Century Gothic" w:cs="Century Gothic"/>
            <w:color w:val="0000FF"/>
            <w:sz w:val="32"/>
            <w:szCs w:val="32"/>
          </w:rPr>
          <w:t>sd</w:t>
        </w:r>
        <w:proofErr w:type="spellEnd"/>
        <w:r w:rsidRPr="6BC326E7">
          <w:rPr>
            <w:rFonts w:ascii="Century Gothic" w:hAnsi="Century Gothic" w:eastAsia="Century Gothic" w:cs="Century Gothic"/>
            <w:color w:val="0000FF"/>
            <w:sz w:val="32"/>
            <w:szCs w:val="32"/>
          </w:rPr>
          <w:t>, we may use t test and var test</w:t>
        </w:r>
        <w:r w:rsidRPr="6BC326E7">
          <w:rPr>
            <w:rFonts w:ascii="SimSun" w:hAnsi="SimSun" w:eastAsia="SimSun" w:cs="SimSun"/>
            <w:color w:val="0000FF"/>
            <w:sz w:val="32"/>
            <w:szCs w:val="32"/>
          </w:rPr>
          <w:t xml:space="preserve">. For test of independence, we may use chi-square test and fisher test. For test of correlation test, we may use correlation test. For analysis of variance, we may use binominal test, paired t test, </w:t>
        </w:r>
        <w:proofErr w:type="spellStart"/>
        <w:r w:rsidRPr="6BC326E7">
          <w:rPr>
            <w:rFonts w:ascii="SimSun" w:hAnsi="SimSun" w:eastAsia="SimSun" w:cs="SimSun"/>
            <w:color w:val="0000FF"/>
            <w:sz w:val="32"/>
            <w:szCs w:val="32"/>
          </w:rPr>
          <w:t>shapiro</w:t>
        </w:r>
        <w:proofErr w:type="spellEnd"/>
        <w:r w:rsidRPr="6BC326E7">
          <w:rPr>
            <w:rFonts w:ascii="SimSun" w:hAnsi="SimSun" w:eastAsia="SimSun" w:cs="SimSun"/>
            <w:color w:val="0000FF"/>
            <w:sz w:val="32"/>
            <w:szCs w:val="32"/>
          </w:rPr>
          <w:t xml:space="preserve"> test, bartlett test, Kruskal-Wallis </w:t>
        </w:r>
        <w:r w:rsidRPr="6BC326E7">
          <w:rPr>
            <w:rFonts w:ascii="SimSun" w:hAnsi="SimSun" w:eastAsia="SimSun" w:cs="SimSun"/>
            <w:color w:val="0000FF"/>
            <w:sz w:val="32"/>
            <w:szCs w:val="32"/>
          </w:rPr>
          <w:lastRenderedPageBreak/>
          <w:t xml:space="preserve">test, and Friedman test. We need </w:t>
        </w:r>
        <w:r w:rsidRPr="6BC326E7">
          <w:rPr>
            <w:rFonts w:ascii="Century Gothic" w:hAnsi="Century Gothic" w:eastAsia="Century Gothic" w:cs="Century Gothic"/>
            <w:color w:val="0000FF"/>
            <w:sz w:val="32"/>
            <w:szCs w:val="32"/>
          </w:rPr>
          <w:t xml:space="preserve">to determine </w:t>
        </w:r>
        <w:r w:rsidRPr="6BC326E7">
          <w:rPr>
            <w:rFonts w:ascii="SimSun" w:hAnsi="SimSun" w:eastAsia="SimSun" w:cs="SimSun"/>
            <w:color w:val="0000FF"/>
            <w:sz w:val="32"/>
            <w:szCs w:val="32"/>
          </w:rPr>
          <w:t xml:space="preserve">whether </w:t>
        </w:r>
        <w:r w:rsidRPr="6BC326E7">
          <w:rPr>
            <w:rFonts w:ascii="Century Gothic" w:hAnsi="Century Gothic" w:eastAsia="Century Gothic" w:cs="Century Gothic"/>
            <w:color w:val="0000FF"/>
            <w:sz w:val="32"/>
            <w:szCs w:val="32"/>
          </w:rPr>
          <w:t>there is a significant difference in the mean and comparing two populations mean.</w:t>
        </w:r>
      </w:ins>
    </w:p>
    <w:p w:rsidR="6BC326E7" w:rsidP="6BC326E7" w:rsidRDefault="6BC326E7" w14:paraId="7C4DDC23" w14:textId="552AD0A8">
      <w:pPr>
        <w:spacing w:after="160" w:line="259" w:lineRule="auto"/>
        <w:rPr>
          <w:ins w:author="Author" w:id="126"/>
          <w:rFonts w:ascii="Calibri" w:hAnsi="Calibri" w:eastAsia="Calibri" w:cs="Calibri"/>
          <w:color w:val="000000" w:themeColor="text1"/>
          <w:sz w:val="28"/>
          <w:szCs w:val="28"/>
        </w:rPr>
      </w:pPr>
    </w:p>
    <w:p w:rsidR="37661C92" w:rsidP="6BC326E7" w:rsidRDefault="37661C92" w14:paraId="3246CA05" w14:textId="26A1E907">
      <w:pPr>
        <w:spacing w:after="160" w:line="259" w:lineRule="auto"/>
        <w:rPr>
          <w:ins w:author="Author" w:id="127"/>
          <w:rFonts w:ascii="SimSun" w:hAnsi="SimSun" w:eastAsia="SimSun" w:cs="SimSun"/>
          <w:color w:val="0000FF"/>
          <w:sz w:val="32"/>
          <w:szCs w:val="32"/>
        </w:rPr>
      </w:pPr>
      <w:ins w:author="Author" w:id="128">
        <w:r w:rsidRPr="6BC326E7">
          <w:rPr>
            <w:rFonts w:ascii="SimSun" w:hAnsi="SimSun" w:eastAsia="SimSun" w:cs="SimSun"/>
            <w:color w:val="0000FF"/>
            <w:sz w:val="32"/>
            <w:szCs w:val="32"/>
          </w:rPr>
          <w:t>As for the part of modelling, we may use linear regression model, regression tree, random forest, support vector machine, and analysis time series. We need to filter model independent variables, do regression diagnosis, and analyze outliers.</w:t>
        </w:r>
      </w:ins>
    </w:p>
    <w:p w:rsidR="6BC326E7" w:rsidP="6BC326E7" w:rsidRDefault="6BC326E7" w14:paraId="64B52985" w14:textId="4AC9E7CB">
      <w:pPr>
        <w:rPr>
          <w:rFonts w:asciiTheme="majorHAnsi" w:hAnsiTheme="majorHAnsi"/>
          <w:b/>
          <w:bCs/>
          <w:color w:val="476166" w:themeColor="accent1"/>
          <w:sz w:val="48"/>
          <w:szCs w:val="48"/>
          <w:u w:val="single"/>
        </w:rPr>
      </w:pPr>
    </w:p>
    <w:p w:rsidRPr="002732DF" w:rsidR="002732DF" w:rsidP="002732DF" w:rsidRDefault="002732DF" w14:paraId="17AD93B2" w14:textId="77777777">
      <w:pPr>
        <w:rPr>
          <w:rFonts w:asciiTheme="majorHAnsi" w:hAnsiTheme="majorHAnsi"/>
          <w:b/>
          <w:color w:val="476166" w:themeColor="accent1"/>
          <w:sz w:val="48"/>
          <w:szCs w:val="48"/>
          <w:u w:val="single"/>
        </w:rPr>
      </w:pPr>
    </w:p>
    <w:p w:rsidRPr="002732DF" w:rsidR="002732DF" w:rsidP="002732DF" w:rsidRDefault="002732DF" w14:paraId="0DE4B5B7" w14:textId="77777777">
      <w:pPr>
        <w:rPr>
          <w:rFonts w:asciiTheme="majorHAnsi" w:hAnsiTheme="majorHAnsi"/>
          <w:b/>
          <w:color w:val="476166" w:themeColor="accent1"/>
          <w:sz w:val="48"/>
          <w:szCs w:val="48"/>
          <w:u w:val="single"/>
        </w:rPr>
      </w:pPr>
    </w:p>
    <w:p w:rsidRPr="002732DF" w:rsidR="002732DF" w:rsidP="002732DF" w:rsidRDefault="002732DF" w14:paraId="66204FF1" w14:textId="77777777">
      <w:pPr>
        <w:spacing w:line="480" w:lineRule="auto"/>
        <w:jc w:val="both"/>
        <w:rPr>
          <w:rFonts w:ascii="Calibri" w:hAnsi="Calibri" w:cs="Calibri"/>
          <w:sz w:val="40"/>
          <w:szCs w:val="40"/>
          <w:shd w:val="clear" w:color="auto" w:fill="FFFFFF"/>
        </w:rPr>
      </w:pPr>
    </w:p>
    <w:p w:rsidR="002732DF" w:rsidP="002732DF" w:rsidRDefault="002732DF" w14:paraId="2DBF0D7D" w14:textId="77777777">
      <w:pPr>
        <w:rPr>
          <w:rFonts w:asciiTheme="majorHAnsi" w:hAnsiTheme="majorHAnsi"/>
          <w:b/>
          <w:color w:val="476166" w:themeColor="accent1"/>
          <w:sz w:val="48"/>
          <w:szCs w:val="48"/>
          <w:u w:val="single"/>
        </w:rPr>
      </w:pPr>
    </w:p>
    <w:p w:rsidRPr="002732DF" w:rsidR="002732DF" w:rsidP="002732DF" w:rsidRDefault="52BB52D7" w14:paraId="38FD91EC" w14:textId="27B4562C">
      <w:pPr>
        <w:rPr>
          <w:ins w:author="Author" w:id="129"/>
        </w:rPr>
      </w:pPr>
      <w:ins w:author="Author" w:id="130">
        <w:r w:rsidRPr="6BC326E7">
          <w:rPr>
            <w:rFonts w:ascii="Century Gothic" w:hAnsi="Century Gothic" w:eastAsia="Century Gothic" w:cs="Century Gothic"/>
            <w:b/>
            <w:bCs/>
            <w:color w:val="476166" w:themeColor="accent1"/>
            <w:sz w:val="48"/>
            <w:szCs w:val="48"/>
            <w:u w:val="single"/>
          </w:rPr>
          <w:t>Appendix.</w:t>
        </w:r>
      </w:ins>
    </w:p>
    <w:p w:rsidRPr="002732DF" w:rsidR="002732DF" w:rsidP="002732DF" w:rsidRDefault="52BB52D7" w14:paraId="57A0FB3F" w14:textId="15D37398">
      <w:pPr>
        <w:rPr>
          <w:ins w:author="Author" w:id="131"/>
        </w:rPr>
      </w:pPr>
      <w:ins w:author="Author" w:id="132">
        <w:r w:rsidRPr="6BC326E7">
          <w:rPr>
            <w:rFonts w:ascii="Century Gothic" w:hAnsi="Century Gothic" w:eastAsia="Century Gothic" w:cs="Century Gothic"/>
            <w:b/>
            <w:bCs/>
            <w:color w:val="476166" w:themeColor="accent1"/>
            <w:sz w:val="48"/>
            <w:szCs w:val="48"/>
            <w:u w:val="single"/>
          </w:rPr>
          <w:t xml:space="preserve"> </w:t>
        </w:r>
      </w:ins>
    </w:p>
    <w:p w:rsidRPr="002732DF" w:rsidR="002732DF" w:rsidRDefault="52BB52D7" w14:paraId="0B1F85DA" w14:textId="2D1D68DE">
      <w:pPr>
        <w:spacing w:line="800" w:lineRule="exact"/>
        <w:jc w:val="both"/>
        <w:rPr>
          <w:ins w:author="Author" w:id="133"/>
          <w:rFonts w:ascii="Calibri" w:hAnsi="Calibri" w:eastAsia="Calibri" w:cs="Calibri"/>
          <w:sz w:val="40"/>
          <w:szCs w:val="40"/>
        </w:rPr>
        <w:pPrChange w:author="Author" w:id="134">
          <w:pPr/>
        </w:pPrChange>
      </w:pPr>
      <w:ins w:author="Author" w:id="135">
        <w:r w:rsidRPr="6BC326E7">
          <w:rPr>
            <w:rFonts w:ascii="Calibri" w:hAnsi="Calibri" w:eastAsia="Calibri" w:cs="Calibri"/>
            <w:sz w:val="40"/>
            <w:szCs w:val="40"/>
          </w:rPr>
          <w:t xml:space="preserve">         </w:t>
        </w:r>
      </w:ins>
    </w:p>
    <w:p w:rsidR="002732DF" w:rsidP="6BC326E7" w:rsidRDefault="003B2D18" w14:paraId="6B62F1B3" w14:textId="32D50687">
      <w:pPr>
        <w:rPr>
          <w:ins w:author="Author" w:id="136"/>
          <w:rFonts w:asciiTheme="majorHAnsi" w:hAnsiTheme="majorHAnsi"/>
          <w:b/>
          <w:bCs/>
          <w:color w:val="476166" w:themeColor="accent1"/>
          <w:sz w:val="48"/>
          <w:szCs w:val="48"/>
          <w:u w:val="single"/>
        </w:rPr>
      </w:pPr>
      <w:ins w:author="Author" w:id="137">
        <w:r>
          <w:rPr>
            <w:rFonts w:asciiTheme="majorHAnsi" w:hAnsiTheme="majorHAnsi"/>
            <w:b/>
            <w:bCs/>
            <w:color w:val="476166" w:themeColor="accent1"/>
            <w:sz w:val="48"/>
            <w:szCs w:val="48"/>
            <w:u w:val="single"/>
          </w:rPr>
          <w:t>Notes</w:t>
        </w:r>
      </w:ins>
    </w:p>
    <w:p w:rsidR="003B2D18" w:rsidP="6BC326E7" w:rsidRDefault="003B2D18" w14:paraId="31683AF1" w14:textId="77777777">
      <w:pPr>
        <w:rPr>
          <w:ins w:author="Author" w:id="138"/>
          <w:rFonts w:asciiTheme="majorHAnsi" w:hAnsiTheme="majorHAnsi"/>
          <w:b/>
          <w:bCs/>
          <w:color w:val="476166" w:themeColor="accent1"/>
          <w:sz w:val="48"/>
          <w:szCs w:val="48"/>
          <w:u w:val="single"/>
        </w:rPr>
      </w:pPr>
    </w:p>
    <w:p w:rsidRPr="003B2D18" w:rsidR="003B2D18" w:rsidP="003B2D18" w:rsidRDefault="003B2D18" w14:paraId="30698B37" w14:textId="77777777">
      <w:pPr>
        <w:rPr>
          <w:ins w:author="Author" w:id="139"/>
          <w:sz w:val="44"/>
          <w:szCs w:val="44"/>
          <w:rPrChange w:author="Author" w:id="140">
            <w:rPr>
              <w:ins w:author="Author" w:id="141"/>
            </w:rPr>
          </w:rPrChange>
        </w:rPr>
      </w:pPr>
      <w:ins w:author="Author" w:id="142">
        <w:r w:rsidRPr="003B2D18">
          <w:rPr>
            <w:sz w:val="44"/>
            <w:szCs w:val="44"/>
            <w:rPrChange w:author="Author" w:id="143">
              <w:rPr/>
            </w:rPrChange>
          </w:rPr>
          <w:t>The results do not constitute investment advice or recommendation, are provided solely for informational purposes, and are not an offer to buy or sell any securities.</w:t>
        </w:r>
      </w:ins>
    </w:p>
    <w:p w:rsidRPr="002732DF" w:rsidR="003B2D18" w:rsidP="6BC326E7" w:rsidRDefault="003B2D18" w14:paraId="26282C4B" w14:textId="77777777">
      <w:pPr>
        <w:rPr>
          <w:rFonts w:asciiTheme="majorHAnsi" w:hAnsiTheme="majorHAnsi"/>
          <w:b/>
          <w:bCs/>
          <w:color w:val="476166" w:themeColor="accent1"/>
          <w:sz w:val="48"/>
          <w:szCs w:val="48"/>
          <w:u w:val="single"/>
        </w:rPr>
      </w:pPr>
    </w:p>
    <w:sectPr w:rsidRPr="002732DF" w:rsidR="003B2D18" w:rsidSect="00E74B29">
      <w:footerReference w:type="even" r:id="rId22"/>
      <w:footerReference w:type="default" r:id="rId23"/>
      <w:pgSz w:w="12240" w:h="15840" w:orient="portrait" w:code="1"/>
      <w:pgMar w:top="720" w:right="720" w:bottom="720" w:left="720"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nitials="A" w:author="Author" w:id="29">
    <w:p w:rsidR="6BC326E7" w:rsidRDefault="6BC326E7" w14:paraId="336B3564" w14:textId="6E4795A7">
      <w:r>
        <w:t>Please add table 1 in the attachments. @abdullah</w:t>
      </w:r>
      <w:r>
        <w:annotationRef/>
      </w:r>
    </w:p>
    <w:p w:rsidR="6BC326E7" w:rsidRDefault="6BC326E7" w14:paraId="4D8CFB0A" w14:textId="1D678456">
      <w:r>
        <w:t xml:space="preserve">@fahad, you can </w:t>
      </w:r>
      <w:proofErr w:type="spellStart"/>
      <w:r>
        <w:t>alao</w:t>
      </w:r>
      <w:proofErr w:type="spellEnd"/>
      <w:r>
        <w:t xml:space="preserve"> add a </w:t>
      </w:r>
      <w:proofErr w:type="spellStart"/>
      <w:r>
        <w:t>screenshoot</w:t>
      </w:r>
      <w:proofErr w:type="spellEnd"/>
      <w:r>
        <w:t xml:space="preserve"> of the CSV file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D8CFB0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D8CFB0A" w16cid:durableId="40D6E4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33F42" w:rsidP="00E74B29" w:rsidRDefault="00633F42" w14:paraId="296FEF7D" w14:textId="77777777">
      <w:r>
        <w:separator/>
      </w:r>
    </w:p>
  </w:endnote>
  <w:endnote w:type="continuationSeparator" w:id="0">
    <w:p w:rsidR="00633F42" w:rsidP="00E74B29" w:rsidRDefault="00633F42" w14:paraId="7194DBDC"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SimHei">
    <w:altName w:val="黑体"/>
    <w:panose1 w:val="020106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5936648"/>
      <w:docPartObj>
        <w:docPartGallery w:val="Page Numbers (Bottom of Page)"/>
        <w:docPartUnique/>
      </w:docPartObj>
    </w:sdtPr>
    <w:sdtEndPr>
      <w:rPr>
        <w:rStyle w:val="PageNumber"/>
      </w:rPr>
    </w:sdtEndPr>
    <w:sdtContent>
      <w:p w:rsidR="00E74B29" w:rsidP="006709F1" w:rsidRDefault="00E74B29" w14:paraId="1C36B14E" w14:textId="77777777">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74B29" w:rsidP="006709F1" w:rsidRDefault="00E74B29" w14:paraId="19219836"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74B29" w:rsidP="006709F1" w:rsidRDefault="00E74B29" w14:paraId="769D0D3C" w14:textId="77777777">
    <w:pPr>
      <w:pStyle w:val="Footer"/>
      <w:rPr>
        <w:rStyle w:val="PageNumber"/>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right w:w="0" w:type="dxa"/>
      </w:tblCellMar>
      <w:tblLook w:val="0620" w:firstRow="1" w:lastRow="0" w:firstColumn="0" w:lastColumn="0" w:noHBand="1" w:noVBand="1"/>
    </w:tblPr>
    <w:tblGrid>
      <w:gridCol w:w="1079"/>
      <w:gridCol w:w="5395"/>
      <w:gridCol w:w="3237"/>
      <w:gridCol w:w="1079"/>
    </w:tblGrid>
    <w:tr w:rsidR="00E74B29" w:rsidTr="006709F1" w14:paraId="6B1FBF21" w14:textId="77777777">
      <w:tc>
        <w:tcPr>
          <w:tcW w:w="1079" w:type="dxa"/>
        </w:tcPr>
        <w:p w:rsidRPr="00E74B29" w:rsidR="00E74B29" w:rsidP="006709F1" w:rsidRDefault="00E74B29" w14:paraId="54CD245A" w14:textId="77777777">
          <w:pPr>
            <w:pStyle w:val="Footer"/>
          </w:pPr>
        </w:p>
      </w:tc>
      <w:tc>
        <w:tcPr>
          <w:tcW w:w="5395" w:type="dxa"/>
        </w:tcPr>
        <w:p w:rsidRPr="00874FE7" w:rsidR="00E74B29" w:rsidP="006709F1" w:rsidRDefault="00E74B29" w14:paraId="1231BE67" w14:textId="77777777">
          <w:pPr>
            <w:pStyle w:val="Footer"/>
          </w:pPr>
        </w:p>
      </w:tc>
      <w:tc>
        <w:tcPr>
          <w:tcW w:w="3237" w:type="dxa"/>
        </w:tcPr>
        <w:sdt>
          <w:sdtPr>
            <w:rPr>
              <w:rStyle w:val="PageNumber"/>
            </w:rPr>
            <w:id w:val="-1206949233"/>
            <w:docPartObj>
              <w:docPartGallery w:val="Page Numbers (Bottom of Page)"/>
              <w:docPartUnique/>
            </w:docPartObj>
          </w:sdtPr>
          <w:sdtEndPr>
            <w:rPr>
              <w:rStyle w:val="PageNumber"/>
            </w:rPr>
          </w:sdtEndPr>
          <w:sdtContent>
            <w:p w:rsidRPr="00E74B29" w:rsidR="00E74B29" w:rsidP="006709F1" w:rsidRDefault="00E74B29" w14:paraId="397D128D" w14:textId="77777777">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rsidRPr="00E74B29" w:rsidR="00E74B29" w:rsidP="006709F1" w:rsidRDefault="00E74B29" w14:paraId="36FEB5B0" w14:textId="77777777">
          <w:pPr>
            <w:pStyle w:val="Footer"/>
          </w:pPr>
        </w:p>
      </w:tc>
    </w:tr>
  </w:tbl>
  <w:p w:rsidR="00E74B29" w:rsidP="006709F1" w:rsidRDefault="00E74B29" w14:paraId="30D7AA69"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33F42" w:rsidP="00E74B29" w:rsidRDefault="00633F42" w14:paraId="02F2C34E" w14:textId="77777777">
      <w:r>
        <w:separator/>
      </w:r>
    </w:p>
  </w:footnote>
  <w:footnote w:type="continuationSeparator" w:id="0">
    <w:p w:rsidR="00633F42" w:rsidP="00E74B29" w:rsidRDefault="00633F42" w14:paraId="680A4E5D"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14A45"/>
    <w:multiLevelType w:val="hybridMultilevel"/>
    <w:tmpl w:val="3E56DB9E"/>
    <w:lvl w:ilvl="0" w:tplc="E0D84046">
      <w:start w:val="1"/>
      <w:numFmt w:val="bullet"/>
      <w:lvlText w:val=""/>
      <w:lvlJc w:val="left"/>
      <w:pPr>
        <w:ind w:left="720" w:hanging="360"/>
      </w:pPr>
      <w:rPr>
        <w:rFonts w:hint="default" w:ascii="Wingdings" w:hAnsi="Wingdings" w:cs="Wingdings"/>
        <w:sz w:val="52"/>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63D1241"/>
    <w:multiLevelType w:val="hybridMultilevel"/>
    <w:tmpl w:val="F872AE42"/>
    <w:lvl w:ilvl="0" w:tplc="04090005">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 w15:restartNumberingAfterBreak="0">
    <w:nsid w:val="106D6870"/>
    <w:multiLevelType w:val="hybridMultilevel"/>
    <w:tmpl w:val="1A00E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D5DE1"/>
    <w:multiLevelType w:val="hybridMultilevel"/>
    <w:tmpl w:val="621ADC08"/>
    <w:lvl w:ilvl="0" w:tplc="F5B85822">
      <w:numFmt w:val="bullet"/>
      <w:lvlText w:val="—"/>
      <w:lvlJc w:val="left"/>
      <w:pPr>
        <w:ind w:left="720" w:hanging="360"/>
      </w:pPr>
      <w:rPr>
        <w:rFonts w:hint="default" w:ascii="Georgia" w:hAnsi="Georgia" w:eastAsiaTheme="minorHAnsi" w:cstheme="minorBidi"/>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4" w15:restartNumberingAfterBreak="0">
    <w:nsid w:val="2B993A2C"/>
    <w:multiLevelType w:val="hybridMultilevel"/>
    <w:tmpl w:val="D26C3862"/>
    <w:lvl w:ilvl="0" w:tplc="810622EA">
      <w:start w:val="1"/>
      <w:numFmt w:val="bullet"/>
      <w:lvlText w:val=""/>
      <w:lvlJc w:val="left"/>
      <w:pPr>
        <w:ind w:left="2880" w:firstLine="279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307B0844"/>
    <w:multiLevelType w:val="hybridMultilevel"/>
    <w:tmpl w:val="469EA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2B0FC0"/>
    <w:multiLevelType w:val="hybridMultilevel"/>
    <w:tmpl w:val="B2AE403A"/>
    <w:lvl w:ilvl="0" w:tplc="04090005">
      <w:start w:val="1"/>
      <w:numFmt w:val="bullet"/>
      <w:lvlText w:val=""/>
      <w:lvlJc w:val="left"/>
      <w:pPr>
        <w:ind w:left="2160" w:hanging="360"/>
      </w:pPr>
      <w:rPr>
        <w:rFonts w:hint="default" w:ascii="Wingdings" w:hAnsi="Wingdings"/>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7" w15:restartNumberingAfterBreak="0">
    <w:nsid w:val="63E464B9"/>
    <w:multiLevelType w:val="hybridMultilevel"/>
    <w:tmpl w:val="BB68024E"/>
    <w:lvl w:ilvl="0" w:tplc="810622EA">
      <w:start w:val="1"/>
      <w:numFmt w:val="bullet"/>
      <w:lvlText w:val=""/>
      <w:lvlJc w:val="left"/>
      <w:pPr>
        <w:ind w:left="2880" w:firstLine="279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6D0937A7"/>
    <w:multiLevelType w:val="hybridMultilevel"/>
    <w:tmpl w:val="A1DE6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503F84"/>
    <w:multiLevelType w:val="hybridMultilevel"/>
    <w:tmpl w:val="469EA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03F7A51"/>
    <w:multiLevelType w:val="hybridMultilevel"/>
    <w:tmpl w:val="09FEB6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B5D029F"/>
    <w:multiLevelType w:val="hybridMultilevel"/>
    <w:tmpl w:val="738ADB84"/>
    <w:lvl w:ilvl="0" w:tplc="E0D84046">
      <w:start w:val="1"/>
      <w:numFmt w:val="bullet"/>
      <w:lvlText w:val=""/>
      <w:lvlJc w:val="left"/>
      <w:pPr>
        <w:ind w:left="1440" w:hanging="360"/>
      </w:pPr>
      <w:rPr>
        <w:rFonts w:hint="default" w:ascii="Wingdings" w:hAnsi="Wingdings" w:cs="Wingdings"/>
        <w:sz w:val="52"/>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num w:numId="1">
    <w:abstractNumId w:val="3"/>
  </w:num>
  <w:num w:numId="2">
    <w:abstractNumId w:val="8"/>
  </w:num>
  <w:num w:numId="3">
    <w:abstractNumId w:val="1"/>
  </w:num>
  <w:num w:numId="4">
    <w:abstractNumId w:val="6"/>
  </w:num>
  <w:num w:numId="5">
    <w:abstractNumId w:val="7"/>
  </w:num>
  <w:num w:numId="6">
    <w:abstractNumId w:val="4"/>
  </w:num>
  <w:num w:numId="7">
    <w:abstractNumId w:val="0"/>
  </w:num>
  <w:num w:numId="8">
    <w:abstractNumId w:val="11"/>
  </w:num>
  <w:num w:numId="9">
    <w:abstractNumId w:val="2"/>
  </w:num>
  <w:num w:numId="10">
    <w:abstractNumId w:val="10"/>
  </w:num>
  <w:num w:numId="11">
    <w:abstractNumId w:val="5"/>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removePersonalInformation/>
  <w:removeDateAndTime/>
  <w:attachedTemplate r:id="rId1"/>
  <w:trackRevisions w:val="true"/>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2E97"/>
    <w:rsid w:val="00086FA5"/>
    <w:rsid w:val="000E4641"/>
    <w:rsid w:val="001477D7"/>
    <w:rsid w:val="00151F66"/>
    <w:rsid w:val="00177F8D"/>
    <w:rsid w:val="00185F4A"/>
    <w:rsid w:val="001C31E1"/>
    <w:rsid w:val="001F2E97"/>
    <w:rsid w:val="0026347A"/>
    <w:rsid w:val="002732DF"/>
    <w:rsid w:val="002D2200"/>
    <w:rsid w:val="003B2D18"/>
    <w:rsid w:val="0040564B"/>
    <w:rsid w:val="0048120C"/>
    <w:rsid w:val="004909D9"/>
    <w:rsid w:val="00521481"/>
    <w:rsid w:val="00583350"/>
    <w:rsid w:val="00633F42"/>
    <w:rsid w:val="00665110"/>
    <w:rsid w:val="006709F1"/>
    <w:rsid w:val="006C60E6"/>
    <w:rsid w:val="00837914"/>
    <w:rsid w:val="00874FE7"/>
    <w:rsid w:val="00952F7D"/>
    <w:rsid w:val="0095496A"/>
    <w:rsid w:val="009A38BA"/>
    <w:rsid w:val="00B43E11"/>
    <w:rsid w:val="00C755AB"/>
    <w:rsid w:val="00D43125"/>
    <w:rsid w:val="00D66A3A"/>
    <w:rsid w:val="00DF198B"/>
    <w:rsid w:val="00E74B29"/>
    <w:rsid w:val="00F50791"/>
    <w:rsid w:val="00FB2F1A"/>
    <w:rsid w:val="0107666E"/>
    <w:rsid w:val="0182E839"/>
    <w:rsid w:val="01A773B2"/>
    <w:rsid w:val="02110981"/>
    <w:rsid w:val="028BE37A"/>
    <w:rsid w:val="02BBD7C2"/>
    <w:rsid w:val="0399C847"/>
    <w:rsid w:val="042D816D"/>
    <w:rsid w:val="042FABE8"/>
    <w:rsid w:val="05303A34"/>
    <w:rsid w:val="07A4EEE3"/>
    <w:rsid w:val="094E54D5"/>
    <w:rsid w:val="09F67924"/>
    <w:rsid w:val="0A218A49"/>
    <w:rsid w:val="0A33EFAD"/>
    <w:rsid w:val="0B3469C5"/>
    <w:rsid w:val="0C9207BA"/>
    <w:rsid w:val="107E1D56"/>
    <w:rsid w:val="1105EAAE"/>
    <w:rsid w:val="12AE7697"/>
    <w:rsid w:val="1361AFF0"/>
    <w:rsid w:val="153AE152"/>
    <w:rsid w:val="153DDE90"/>
    <w:rsid w:val="15FDE902"/>
    <w:rsid w:val="16228DCC"/>
    <w:rsid w:val="164BC9C0"/>
    <w:rsid w:val="17F04849"/>
    <w:rsid w:val="185C7F6C"/>
    <w:rsid w:val="1AB0B5C5"/>
    <w:rsid w:val="1CE03B36"/>
    <w:rsid w:val="1D40617B"/>
    <w:rsid w:val="1D9D2C29"/>
    <w:rsid w:val="1DDD7DB5"/>
    <w:rsid w:val="1DE314CC"/>
    <w:rsid w:val="1DE6BD47"/>
    <w:rsid w:val="1F3DE49B"/>
    <w:rsid w:val="2038D9DC"/>
    <w:rsid w:val="246D80BA"/>
    <w:rsid w:val="250BD1EA"/>
    <w:rsid w:val="256364BB"/>
    <w:rsid w:val="2708F586"/>
    <w:rsid w:val="27863101"/>
    <w:rsid w:val="2858D58E"/>
    <w:rsid w:val="2A621210"/>
    <w:rsid w:val="2AF55B73"/>
    <w:rsid w:val="2BF8540D"/>
    <w:rsid w:val="2CBC7BB7"/>
    <w:rsid w:val="2EF36AEB"/>
    <w:rsid w:val="302EA72E"/>
    <w:rsid w:val="3118009E"/>
    <w:rsid w:val="31C9C401"/>
    <w:rsid w:val="32CE7117"/>
    <w:rsid w:val="33BC8B3A"/>
    <w:rsid w:val="33DC9B3B"/>
    <w:rsid w:val="341A2515"/>
    <w:rsid w:val="35DC3293"/>
    <w:rsid w:val="35E0CD1B"/>
    <w:rsid w:val="374CEA7A"/>
    <w:rsid w:val="37661C92"/>
    <w:rsid w:val="37BBE78A"/>
    <w:rsid w:val="380C9CD9"/>
    <w:rsid w:val="384D4E6E"/>
    <w:rsid w:val="39782A8F"/>
    <w:rsid w:val="3C480B20"/>
    <w:rsid w:val="3E58B395"/>
    <w:rsid w:val="3F94A813"/>
    <w:rsid w:val="40D0ECA8"/>
    <w:rsid w:val="411AE4CB"/>
    <w:rsid w:val="414213D6"/>
    <w:rsid w:val="415E62AE"/>
    <w:rsid w:val="41A22C3F"/>
    <w:rsid w:val="41CD83EF"/>
    <w:rsid w:val="41DCC5AB"/>
    <w:rsid w:val="430753EF"/>
    <w:rsid w:val="44226C2C"/>
    <w:rsid w:val="44C93FD9"/>
    <w:rsid w:val="4651A21D"/>
    <w:rsid w:val="474AD574"/>
    <w:rsid w:val="484BF081"/>
    <w:rsid w:val="4BDC099A"/>
    <w:rsid w:val="4D24F782"/>
    <w:rsid w:val="4DA8DC21"/>
    <w:rsid w:val="4F16DB8D"/>
    <w:rsid w:val="4F3D7A4A"/>
    <w:rsid w:val="4F5DE608"/>
    <w:rsid w:val="51939B39"/>
    <w:rsid w:val="5201745A"/>
    <w:rsid w:val="52BB52D7"/>
    <w:rsid w:val="5507EBD9"/>
    <w:rsid w:val="56310D93"/>
    <w:rsid w:val="56EAE047"/>
    <w:rsid w:val="5B051B91"/>
    <w:rsid w:val="5B713A02"/>
    <w:rsid w:val="5CAABA5C"/>
    <w:rsid w:val="5D0DE19A"/>
    <w:rsid w:val="5D53358E"/>
    <w:rsid w:val="5DEA0B40"/>
    <w:rsid w:val="5E04A28C"/>
    <w:rsid w:val="5E4C9A61"/>
    <w:rsid w:val="5FF0CC56"/>
    <w:rsid w:val="6050F4F8"/>
    <w:rsid w:val="605E7C1B"/>
    <w:rsid w:val="60EEAC82"/>
    <w:rsid w:val="612F6473"/>
    <w:rsid w:val="6185D6E5"/>
    <w:rsid w:val="62F0C581"/>
    <w:rsid w:val="633DF23A"/>
    <w:rsid w:val="63FE8AA6"/>
    <w:rsid w:val="64171285"/>
    <w:rsid w:val="64D0CC84"/>
    <w:rsid w:val="64F8D616"/>
    <w:rsid w:val="652B5B00"/>
    <w:rsid w:val="65847F06"/>
    <w:rsid w:val="6691E92A"/>
    <w:rsid w:val="674B575C"/>
    <w:rsid w:val="67C3B461"/>
    <w:rsid w:val="6882914E"/>
    <w:rsid w:val="689AB1B6"/>
    <w:rsid w:val="69D00359"/>
    <w:rsid w:val="6ACB01D8"/>
    <w:rsid w:val="6B00D6DB"/>
    <w:rsid w:val="6BC326E7"/>
    <w:rsid w:val="6F169ADC"/>
    <w:rsid w:val="6F82BE52"/>
    <w:rsid w:val="703571D2"/>
    <w:rsid w:val="716AB2AE"/>
    <w:rsid w:val="731D5296"/>
    <w:rsid w:val="73614ABD"/>
    <w:rsid w:val="741D83FE"/>
    <w:rsid w:val="74A92BB2"/>
    <w:rsid w:val="74DB5E42"/>
    <w:rsid w:val="76F24C6A"/>
    <w:rsid w:val="77250B96"/>
    <w:rsid w:val="7743C6EF"/>
    <w:rsid w:val="78AC8524"/>
    <w:rsid w:val="78B5E280"/>
    <w:rsid w:val="79915816"/>
    <w:rsid w:val="7A0090D0"/>
    <w:rsid w:val="7A4CD2E7"/>
    <w:rsid w:val="7AACAE90"/>
    <w:rsid w:val="7BBEFD8E"/>
    <w:rsid w:val="7D1D1D48"/>
    <w:rsid w:val="7DCC02E6"/>
    <w:rsid w:val="7F57423E"/>
    <w:rsid w:val="7F6DCD4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B02029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EastAsia" w:cstheme="minorBidi"/>
        <w:sz w:val="24"/>
        <w:szCs w:val="24"/>
        <w:lang w:val="en-US" w:eastAsia="en-US" w:bidi="ar-SA"/>
      </w:rPr>
    </w:rPrDefault>
    <w:pPrDefault/>
  </w:docDefaults>
  <w:latentStyles w:defLockedState="0" w:defUIPriority="99" w:defSemiHidden="0" w:defUnhideWhenUsed="0" w:defQFormat="0" w:count="376">
    <w:lsdException w:name="Normal" w:uiPriority="7"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qFormat="1"/>
    <w:lsdException w:name="heading 7" w:uiPriority="9" w:semiHidden="1" w:qFormat="1"/>
    <w:lsdException w:name="heading 8" w:uiPriority="9" w:semiHidden="1" w:qFormat="1"/>
    <w:lsdException w:name="heading 9" w:uiPriority="9" w:semiHidden="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semiHidden="1"/>
    <w:lsdException w:name="toc 2" w:uiPriority="39" w:semiHidden="1"/>
    <w:lsdException w:name="toc 3" w:uiPriority="39" w:semiHidden="1"/>
    <w:lsdException w:name="toc 4" w:uiPriority="39" w:semiHidden="1"/>
    <w:lsdException w:name="toc 5" w:uiPriority="39" w:semiHidden="1"/>
    <w:lsdException w:name="toc 6" w:uiPriority="39" w:semiHidden="1"/>
    <w:lsdException w:name="toc 7" w:uiPriority="39" w:semiHidden="1"/>
    <w:lsdException w:name="toc 8" w:uiPriority="39" w:semiHidden="1"/>
    <w:lsdException w:name="toc 9" w:uiPriority="39" w:semiHidden="1"/>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uiPriority="35" w:semiHidden="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semiHidden="1" w:qFormat="1"/>
    <w:lsdException w:name="Closing" w:semiHidden="1"/>
    <w:lsdException w:name="Signature" w:semiHidden="1"/>
    <w:lsdException w:name="Default Paragraph Font" w:uiPriority="1" w:semiHidden="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uiPriority="22" w:semiHidden="1" w:qFormat="1"/>
    <w:lsdException w:name="Emphasis" w:uiPriority="20" w:semiHidden="1"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qFormat="1"/>
    <w:lsdException w:name="Quote" w:uiPriority="29" w:qFormat="1"/>
    <w:lsdException w:name="Intense Quote" w:uiPriority="30"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qFormat="1"/>
    <w:lsdException w:name="Intense Emphasis" w:uiPriority="21" w:semiHidden="1" w:qFormat="1"/>
    <w:lsdException w:name="Subtle Reference" w:uiPriority="31" w:semiHidden="1" w:qFormat="1"/>
    <w:lsdException w:name="Intense Reference" w:uiPriority="32" w:semiHidden="1" w:qFormat="1"/>
    <w:lsdException w:name="Book Title" w:uiPriority="33" w:semiHidden="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uiPriority w:val="7"/>
    <w:qFormat/>
    <w:rsid w:val="003B2D18"/>
    <w:rPr>
      <w:rFonts w:ascii="Times New Roman" w:hAnsi="Times New Roman" w:eastAsia="Times New Roman" w:cs="Times New Roman"/>
      <w:lang w:eastAsia="zh-CN"/>
    </w:rPr>
  </w:style>
  <w:style w:type="paragraph" w:styleId="Heading1">
    <w:name w:val="heading 1"/>
    <w:basedOn w:val="Normal"/>
    <w:next w:val="Normal"/>
    <w:link w:val="Heading1Char"/>
    <w:qFormat/>
    <w:rsid w:val="00874FE7"/>
    <w:pPr>
      <w:jc w:val="center"/>
      <w:outlineLvl w:val="0"/>
    </w:pPr>
    <w:rPr>
      <w:rFonts w:asciiTheme="majorHAnsi" w:hAnsiTheme="majorHAnsi" w:eastAsiaTheme="minorHAnsi" w:cstheme="minorBidi"/>
      <w:b/>
      <w:color w:val="476166" w:themeColor="accent1"/>
      <w:sz w:val="52"/>
      <w:szCs w:val="52"/>
      <w:lang w:eastAsia="en-US"/>
    </w:rPr>
  </w:style>
  <w:style w:type="paragraph" w:styleId="Heading2">
    <w:name w:val="heading 2"/>
    <w:basedOn w:val="Normal"/>
    <w:next w:val="Normal"/>
    <w:link w:val="Heading2Char"/>
    <w:uiPriority w:val="1"/>
    <w:qFormat/>
    <w:rsid w:val="00874FE7"/>
    <w:pPr>
      <w:jc w:val="center"/>
      <w:outlineLvl w:val="1"/>
    </w:pPr>
    <w:rPr>
      <w:rFonts w:asciiTheme="minorHAnsi" w:hAnsiTheme="minorHAnsi" w:eastAsiaTheme="minorHAnsi" w:cstheme="minorBidi"/>
      <w:b/>
      <w:sz w:val="48"/>
      <w:szCs w:val="48"/>
      <w:lang w:eastAsia="en-US"/>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eastAsiaTheme="minorHAnsi" w:cstheme="minorBidi"/>
      <w:b/>
      <w:color w:val="476166" w:themeColor="accent1"/>
      <w:sz w:val="28"/>
      <w:szCs w:val="28"/>
      <w:lang w:eastAsia="en-US"/>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eastAsiaTheme="minorHAnsi" w:cstheme="minorBidi"/>
      <w:b/>
      <w:color w:val="476166" w:themeColor="accent1"/>
      <w:sz w:val="28"/>
      <w:szCs w:val="28"/>
      <w:lang w:eastAsia="en-U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GraphicAnchor" w:customStyle="1">
    <w:name w:val="Graphic Anchor"/>
    <w:basedOn w:val="Normal"/>
    <w:uiPriority w:val="8"/>
    <w:qFormat/>
    <w:rsid w:val="00DF198B"/>
    <w:rPr>
      <w:rFonts w:asciiTheme="minorHAnsi" w:hAnsiTheme="minorHAnsi" w:eastAsiaTheme="minorHAnsi" w:cstheme="minorBidi"/>
      <w:sz w:val="10"/>
      <w:lang w:eastAsia="en-US"/>
    </w:rPr>
  </w:style>
  <w:style w:type="paragraph" w:styleId="BalloonText">
    <w:name w:val="Balloon Text"/>
    <w:basedOn w:val="Normal"/>
    <w:link w:val="BalloonTextChar"/>
    <w:uiPriority w:val="99"/>
    <w:semiHidden/>
    <w:rsid w:val="00DF198B"/>
    <w:rPr>
      <w:rFonts w:eastAsiaTheme="minorHAnsi"/>
      <w:sz w:val="18"/>
      <w:szCs w:val="18"/>
      <w:lang w:eastAsia="en-US"/>
    </w:rPr>
  </w:style>
  <w:style w:type="character" w:styleId="BalloonTextChar" w:customStyle="1">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1Char" w:customStyle="1">
    <w:name w:val="Heading 1 Char"/>
    <w:basedOn w:val="DefaultParagraphFont"/>
    <w:link w:val="Heading1"/>
    <w:rsid w:val="00874FE7"/>
    <w:rPr>
      <w:rFonts w:asciiTheme="majorHAnsi" w:hAnsiTheme="majorHAnsi"/>
      <w:b/>
      <w:color w:val="476166" w:themeColor="accent1"/>
      <w:sz w:val="52"/>
      <w:szCs w:val="52"/>
    </w:rPr>
  </w:style>
  <w:style w:type="character" w:styleId="Heading2Char" w:customStyle="1">
    <w:name w:val="Heading 2 Char"/>
    <w:basedOn w:val="DefaultParagraphFont"/>
    <w:link w:val="Heading2"/>
    <w:uiPriority w:val="1"/>
    <w:rsid w:val="00874FE7"/>
    <w:rPr>
      <w:b/>
      <w:sz w:val="48"/>
      <w:szCs w:val="48"/>
    </w:rPr>
  </w:style>
  <w:style w:type="character" w:styleId="Heading3Char" w:customStyle="1">
    <w:name w:val="Heading 3 Char"/>
    <w:basedOn w:val="DefaultParagraphFont"/>
    <w:link w:val="Heading3"/>
    <w:uiPriority w:val="2"/>
    <w:rsid w:val="00874FE7"/>
    <w:rPr>
      <w:sz w:val="36"/>
      <w:szCs w:val="36"/>
    </w:rPr>
  </w:style>
  <w:style w:type="character" w:styleId="Heading4Char" w:customStyle="1">
    <w:name w:val="Heading 4 Char"/>
    <w:basedOn w:val="DefaultParagraphFont"/>
    <w:link w:val="Heading4"/>
    <w:uiPriority w:val="3"/>
    <w:rsid w:val="00874FE7"/>
    <w:rPr>
      <w:rFonts w:asciiTheme="majorHAnsi" w:hAnsiTheme="majorHAnsi"/>
      <w:b/>
      <w:color w:val="476166" w:themeColor="accent1"/>
      <w:sz w:val="28"/>
      <w:szCs w:val="28"/>
    </w:rPr>
  </w:style>
  <w:style w:type="paragraph" w:styleId="Text" w:customStyle="1">
    <w:name w:val="Text"/>
    <w:basedOn w:val="Normal"/>
    <w:uiPriority w:val="5"/>
    <w:qFormat/>
    <w:rsid w:val="00874FE7"/>
    <w:rPr>
      <w:rFonts w:asciiTheme="minorHAnsi" w:hAnsiTheme="minorHAnsi" w:eastAsiaTheme="minorHAnsi" w:cstheme="minorBidi"/>
      <w:sz w:val="28"/>
      <w:szCs w:val="28"/>
      <w:lang w:eastAsia="en-US"/>
    </w:rPr>
  </w:style>
  <w:style w:type="paragraph" w:styleId="Header">
    <w:name w:val="header"/>
    <w:basedOn w:val="Footer"/>
    <w:link w:val="HeaderChar"/>
    <w:uiPriority w:val="99"/>
    <w:semiHidden/>
    <w:rsid w:val="00E74B29"/>
    <w:rPr>
      <w:rFonts w:ascii="Georgia" w:hAnsi="Georgia"/>
    </w:rPr>
  </w:style>
  <w:style w:type="character" w:styleId="HeaderChar" w:customStyle="1">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eastAsiaTheme="minorHAnsi" w:cstheme="minorBidi"/>
      <w:b/>
      <w:color w:val="476166" w:themeColor="accent1"/>
      <w:lang w:eastAsia="en-US"/>
    </w:rPr>
  </w:style>
  <w:style w:type="character" w:styleId="FooterChar" w:customStyle="1">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styleId="Heading5Char" w:customStyle="1">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rFonts w:asciiTheme="minorHAnsi" w:hAnsiTheme="minorHAnsi" w:eastAsiaTheme="minorHAnsi" w:cstheme="minorBidi"/>
      <w:color w:val="476166" w:themeColor="accent1"/>
      <w:sz w:val="96"/>
      <w:szCs w:val="96"/>
      <w:lang w:eastAsia="en-US"/>
    </w:rPr>
  </w:style>
  <w:style w:type="character" w:styleId="QuoteChar" w:customStyle="1">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Default" w:customStyle="1">
    <w:name w:val="Default"/>
    <w:rsid w:val="001F2E97"/>
    <w:pPr>
      <w:autoSpaceDE w:val="0"/>
      <w:autoSpaceDN w:val="0"/>
      <w:adjustRightInd w:val="0"/>
    </w:pPr>
    <w:rPr>
      <w:rFonts w:ascii="Times New Roman" w:hAnsi="Times New Roman" w:cs="Times New Roman"/>
      <w:color w:val="000000"/>
    </w:rPr>
  </w:style>
  <w:style w:type="character" w:styleId="normaltextrun" w:customStyle="1">
    <w:name w:val="normaltextrun"/>
    <w:basedOn w:val="DefaultParagraphFont"/>
    <w:rsid w:val="001F2E97"/>
  </w:style>
  <w:style w:type="paragraph" w:styleId="ListParagraph">
    <w:name w:val="List Paragraph"/>
    <w:basedOn w:val="Normal"/>
    <w:uiPriority w:val="34"/>
    <w:qFormat/>
    <w:rsid w:val="002732DF"/>
    <w:pPr>
      <w:ind w:left="720"/>
      <w:contextualSpacing/>
    </w:pPr>
    <w:rPr>
      <w:rFonts w:asciiTheme="minorHAnsi" w:hAnsiTheme="minorHAnsi" w:eastAsiaTheme="minorHAnsi" w:cstheme="minorBidi"/>
      <w:lang w:eastAsia="en-US"/>
    </w:rPr>
  </w:style>
  <w:style w:type="character" w:styleId="eop" w:customStyle="1">
    <w:name w:val="eop"/>
    <w:basedOn w:val="DefaultParagraphFont"/>
    <w:rsid w:val="002732DF"/>
  </w:style>
  <w:style w:type="character" w:styleId="Hyperlink">
    <w:name w:val="Hyperlink"/>
    <w:basedOn w:val="DefaultParagraphFont"/>
    <w:uiPriority w:val="99"/>
    <w:unhideWhenUsed/>
    <w:rPr>
      <w:color w:val="0000FF" w:themeColor="hyperlink"/>
      <w:u w:val="single"/>
    </w:rPr>
  </w:style>
  <w:style w:type="paragraph" w:styleId="CommentText">
    <w:name w:val="annotation text"/>
    <w:basedOn w:val="Normal"/>
    <w:link w:val="CommentTextChar"/>
    <w:uiPriority w:val="99"/>
    <w:semiHidden/>
    <w:rPr>
      <w:sz w:val="20"/>
      <w:szCs w:val="20"/>
      <w:lang w:eastAsia="en-US"/>
    </w:rPr>
  </w:style>
  <w:style w:type="character" w:styleId="CommentTextChar" w:customStyle="1">
    <w:name w:val="Comment Text Char"/>
    <w:basedOn w:val="DefaultParagraphFont"/>
    <w:link w:val="CommentText"/>
    <w:uiPriority w:val="99"/>
    <w:semiHidden/>
    <w:rPr>
      <w:rFonts w:ascii="Times New Roman" w:hAnsi="Times New Roman" w:eastAsia="Times New Roman" w:cs="Times New Roman"/>
      <w:sz w:val="20"/>
      <w:szCs w:val="20"/>
    </w:rPr>
  </w:style>
  <w:style w:type="character" w:styleId="CommentReference">
    <w:name w:val="annotation reference"/>
    <w:basedOn w:val="DefaultParagraphFont"/>
    <w:uiPriority w:val="99"/>
    <w:semiHidden/>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9433024">
      <w:bodyDiv w:val="1"/>
      <w:marLeft w:val="0"/>
      <w:marRight w:val="0"/>
      <w:marTop w:val="0"/>
      <w:marBottom w:val="0"/>
      <w:divBdr>
        <w:top w:val="none" w:sz="0" w:space="0" w:color="auto"/>
        <w:left w:val="none" w:sz="0" w:space="0" w:color="auto"/>
        <w:bottom w:val="none" w:sz="0" w:space="0" w:color="auto"/>
        <w:right w:val="none" w:sz="0" w:space="0" w:color="auto"/>
      </w:divBdr>
    </w:div>
    <w:div w:id="418983317">
      <w:bodyDiv w:val="1"/>
      <w:marLeft w:val="0"/>
      <w:marRight w:val="0"/>
      <w:marTop w:val="0"/>
      <w:marBottom w:val="0"/>
      <w:divBdr>
        <w:top w:val="none" w:sz="0" w:space="0" w:color="auto"/>
        <w:left w:val="none" w:sz="0" w:space="0" w:color="auto"/>
        <w:bottom w:val="none" w:sz="0" w:space="0" w:color="auto"/>
        <w:right w:val="none" w:sz="0" w:space="0" w:color="auto"/>
      </w:divBdr>
    </w:div>
    <w:div w:id="455032075">
      <w:bodyDiv w:val="1"/>
      <w:marLeft w:val="0"/>
      <w:marRight w:val="0"/>
      <w:marTop w:val="0"/>
      <w:marBottom w:val="0"/>
      <w:divBdr>
        <w:top w:val="none" w:sz="0" w:space="0" w:color="auto"/>
        <w:left w:val="none" w:sz="0" w:space="0" w:color="auto"/>
        <w:bottom w:val="none" w:sz="0" w:space="0" w:color="auto"/>
        <w:right w:val="none" w:sz="0" w:space="0" w:color="auto"/>
      </w:divBdr>
    </w:div>
    <w:div w:id="630861215">
      <w:bodyDiv w:val="1"/>
      <w:marLeft w:val="0"/>
      <w:marRight w:val="0"/>
      <w:marTop w:val="0"/>
      <w:marBottom w:val="0"/>
      <w:divBdr>
        <w:top w:val="none" w:sz="0" w:space="0" w:color="auto"/>
        <w:left w:val="none" w:sz="0" w:space="0" w:color="auto"/>
        <w:bottom w:val="none" w:sz="0" w:space="0" w:color="auto"/>
        <w:right w:val="none" w:sz="0" w:space="0" w:color="auto"/>
      </w:divBdr>
    </w:div>
    <w:div w:id="769203240">
      <w:bodyDiv w:val="1"/>
      <w:marLeft w:val="0"/>
      <w:marRight w:val="0"/>
      <w:marTop w:val="0"/>
      <w:marBottom w:val="0"/>
      <w:divBdr>
        <w:top w:val="none" w:sz="0" w:space="0" w:color="auto"/>
        <w:left w:val="none" w:sz="0" w:space="0" w:color="auto"/>
        <w:bottom w:val="none" w:sz="0" w:space="0" w:color="auto"/>
        <w:right w:val="none" w:sz="0" w:space="0" w:color="auto"/>
      </w:divBdr>
    </w:div>
    <w:div w:id="935482659">
      <w:bodyDiv w:val="1"/>
      <w:marLeft w:val="0"/>
      <w:marRight w:val="0"/>
      <w:marTop w:val="0"/>
      <w:marBottom w:val="0"/>
      <w:divBdr>
        <w:top w:val="none" w:sz="0" w:space="0" w:color="auto"/>
        <w:left w:val="none" w:sz="0" w:space="0" w:color="auto"/>
        <w:bottom w:val="none" w:sz="0" w:space="0" w:color="auto"/>
        <w:right w:val="none" w:sz="0" w:space="0" w:color="auto"/>
      </w:divBdr>
    </w:div>
    <w:div w:id="1239249217">
      <w:bodyDiv w:val="1"/>
      <w:marLeft w:val="0"/>
      <w:marRight w:val="0"/>
      <w:marTop w:val="0"/>
      <w:marBottom w:val="0"/>
      <w:divBdr>
        <w:top w:val="none" w:sz="0" w:space="0" w:color="auto"/>
        <w:left w:val="none" w:sz="0" w:space="0" w:color="auto"/>
        <w:bottom w:val="none" w:sz="0" w:space="0" w:color="auto"/>
        <w:right w:val="none" w:sz="0" w:space="0" w:color="auto"/>
      </w:divBdr>
    </w:div>
    <w:div w:id="1367220183">
      <w:bodyDiv w:val="1"/>
      <w:marLeft w:val="0"/>
      <w:marRight w:val="0"/>
      <w:marTop w:val="0"/>
      <w:marBottom w:val="0"/>
      <w:divBdr>
        <w:top w:val="none" w:sz="0" w:space="0" w:color="auto"/>
        <w:left w:val="none" w:sz="0" w:space="0" w:color="auto"/>
        <w:bottom w:val="none" w:sz="0" w:space="0" w:color="auto"/>
        <w:right w:val="none" w:sz="0" w:space="0" w:color="auto"/>
      </w:divBdr>
    </w:div>
    <w:div w:id="1841506541">
      <w:bodyDiv w:val="1"/>
      <w:marLeft w:val="0"/>
      <w:marRight w:val="0"/>
      <w:marTop w:val="0"/>
      <w:marBottom w:val="0"/>
      <w:divBdr>
        <w:top w:val="none" w:sz="0" w:space="0" w:color="auto"/>
        <w:left w:val="none" w:sz="0" w:space="0" w:color="auto"/>
        <w:bottom w:val="none" w:sz="0" w:space="0" w:color="auto"/>
        <w:right w:val="none" w:sz="0" w:space="0" w:color="auto"/>
      </w:divBdr>
    </w:div>
    <w:div w:id="2072388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theme" Target="theme/theme1.xml" Id="rId25" /><Relationship Type="http://schemas.openxmlformats.org/officeDocument/2006/relationships/customXml" Target="../customXml/item2.xml" Id="rId2" /><Relationship Type="http://schemas.microsoft.com/office/2016/09/relationships/commentsIds" Target="commentsIds.xml" Id="rId16"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2.png" Id="rId11" /><Relationship Type="http://schemas.openxmlformats.org/officeDocument/2006/relationships/fontTable" Target="fontTable.xml" Id="rId24" /><Relationship Type="http://schemas.openxmlformats.org/officeDocument/2006/relationships/styles" Target="styles.xml" Id="rId5" /><Relationship Type="http://schemas.microsoft.com/office/2011/relationships/commentsExtended" Target="commentsExtended.xml" Id="rId15" /><Relationship Type="http://schemas.openxmlformats.org/officeDocument/2006/relationships/footer" Target="footer2.xml" Id="rId23" /><Relationship Type="http://schemas.openxmlformats.org/officeDocument/2006/relationships/image" Target="media/image1.png" Id="rId10"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comments" Target="comments.xml" Id="rId14" /><Relationship Type="http://schemas.openxmlformats.org/officeDocument/2006/relationships/footer" Target="footer1.xml" Id="rId22" /><Relationship Type="http://schemas.openxmlformats.org/officeDocument/2006/relationships/image" Target="/media/image2.jpg" Id="Red5fd9e984594083" /><Relationship Type="http://schemas.openxmlformats.org/officeDocument/2006/relationships/image" Target="/media/image9.png" Id="R3513fa5f3933490e" /><Relationship Type="http://schemas.openxmlformats.org/officeDocument/2006/relationships/image" Target="/media/imagea.png" Id="R1ff98e9884484b18" /><Relationship Type="http://schemas.openxmlformats.org/officeDocument/2006/relationships/image" Target="/media/imageb.png" Id="Rc3f5de9c56064bd3" /><Relationship Type="http://schemas.openxmlformats.org/officeDocument/2006/relationships/image" Target="/media/imagec.png" Id="Rb0eea273dc3646a6" /><Relationship Type="http://schemas.openxmlformats.org/officeDocument/2006/relationships/image" Target="/media/imaged.png" Id="R538da132d9aa427f" /><Relationship Type="http://schemas.openxmlformats.org/officeDocument/2006/relationships/image" Target="/media/imagee.png" Id="Re33a2e3f2b5240a6" /><Relationship Type="http://schemas.openxmlformats.org/officeDocument/2006/relationships/image" Target="/media/imagef.png" Id="R91752c9c49ce4e9d" /><Relationship Type="http://schemas.openxmlformats.org/officeDocument/2006/relationships/glossaryDocument" Target="/word/glossary/document.xml" Id="R9c94c32638144f88" /></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lhareaa/Library/Containers/com.microsoft.Word/Data/Library/Application%20Support/Microsoft/Office/16.0/DTS/Search/%7b8CF7B5C1-870C-0940-8F28-211C822E0BD0%7dtf67540446.dotx" TargetMode="External"/></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e4fb1e71-4abc-4d87-a7e4-968dc7ee41ff}"/>
      </w:docPartPr>
      <w:docPartBody>
        <w:p w14:paraId="2E822D2D">
          <w:r>
            <w:rPr>
              <w:rStyle w:val="PlaceholderText"/>
            </w:rPr>
            <w:t/>
          </w:r>
        </w:p>
      </w:docPartBody>
    </w:docPart>
  </w:docParts>
</w:glossaryDocument>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{8CF7B5C1-870C-0940-8F28-211C822E0BD0}tf67540446.dotx</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dc:description/>
  <lastModifiedBy>Shucheng  Cao</lastModifiedBy>
  <revision>3</revision>
  <dcterms:created xsi:type="dcterms:W3CDTF">2020-10-28T00:41:00.0000000Z</dcterms:created>
  <dcterms:modified xsi:type="dcterms:W3CDTF">2020-10-29T10:05:05.0988175Z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